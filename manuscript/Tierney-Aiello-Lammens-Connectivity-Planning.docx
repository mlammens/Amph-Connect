
<file path=[Content_Types].xml><?xml version="1.0" encoding="utf-8"?>
<Types xmlns="http://schemas.openxmlformats.org/package/2006/content-types">
  <Default Extension="JPG" ContentType="image/jpe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5B584DA" w14:textId="71843399" w:rsidR="00B53B67" w:rsidRDefault="00AF6248">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D35F2C">
        <w:rPr>
          <w:rFonts w:ascii="Times New Roman" w:eastAsia="Times New Roman" w:hAnsi="Times New Roman" w:cs="Times New Roman"/>
          <w:sz w:val="24"/>
          <w:szCs w:val="24"/>
        </w:rPr>
        <w:t xml:space="preserve">  </w:t>
      </w:r>
    </w:p>
    <w:p w14:paraId="4FB6A744" w14:textId="77777777" w:rsidR="00B53B67" w:rsidRDefault="00B53B67">
      <w:pPr>
        <w:jc w:val="center"/>
        <w:rPr>
          <w:rFonts w:ascii="Times New Roman" w:eastAsia="Times New Roman" w:hAnsi="Times New Roman" w:cs="Times New Roman"/>
          <w:sz w:val="24"/>
          <w:szCs w:val="24"/>
        </w:rPr>
      </w:pPr>
    </w:p>
    <w:p w14:paraId="2D3BB026" w14:textId="77777777" w:rsidR="00B53B67" w:rsidRDefault="00B53B67">
      <w:pPr>
        <w:jc w:val="center"/>
        <w:rPr>
          <w:rFonts w:ascii="Times New Roman" w:eastAsia="Times New Roman" w:hAnsi="Times New Roman" w:cs="Times New Roman"/>
          <w:sz w:val="24"/>
          <w:szCs w:val="24"/>
        </w:rPr>
      </w:pPr>
    </w:p>
    <w:p w14:paraId="65E1707A" w14:textId="77777777" w:rsidR="00B53B67" w:rsidRDefault="00B53B67">
      <w:pPr>
        <w:jc w:val="center"/>
        <w:rPr>
          <w:rFonts w:ascii="Times New Roman" w:eastAsia="Times New Roman" w:hAnsi="Times New Roman" w:cs="Times New Roman"/>
          <w:sz w:val="24"/>
          <w:szCs w:val="24"/>
        </w:rPr>
      </w:pPr>
    </w:p>
    <w:p w14:paraId="14A4EDE3" w14:textId="77777777" w:rsidR="00B53B67" w:rsidRDefault="00B53B67">
      <w:pPr>
        <w:jc w:val="center"/>
        <w:rPr>
          <w:rFonts w:ascii="Times New Roman" w:eastAsia="Times New Roman" w:hAnsi="Times New Roman" w:cs="Times New Roman"/>
          <w:sz w:val="24"/>
          <w:szCs w:val="24"/>
        </w:rPr>
      </w:pPr>
    </w:p>
    <w:p w14:paraId="0E64D4D4" w14:textId="2E9E7C0E" w:rsidR="00864BD9" w:rsidRDefault="00864BD9">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Applying species distribution modeling to local and municipal planning:</w:t>
      </w:r>
      <w:r w:rsidR="00D35F2C">
        <w:rPr>
          <w:rFonts w:ascii="Times New Roman" w:eastAsia="Times New Roman" w:hAnsi="Times New Roman" w:cs="Times New Roman"/>
          <w:sz w:val="24"/>
          <w:szCs w:val="24"/>
        </w:rPr>
        <w:t xml:space="preserve">  </w:t>
      </w:r>
    </w:p>
    <w:p w14:paraId="1646D0B8" w14:textId="227F98FE" w:rsidR="00B53B67" w:rsidRDefault="00864BD9">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 case study of c</w:t>
      </w:r>
      <w:r w:rsidR="00D35F2C">
        <w:rPr>
          <w:rFonts w:ascii="Times New Roman" w:eastAsia="Times New Roman" w:hAnsi="Times New Roman" w:cs="Times New Roman"/>
          <w:sz w:val="24"/>
          <w:szCs w:val="24"/>
        </w:rPr>
        <w:t xml:space="preserve">ulvert </w:t>
      </w:r>
      <w:r>
        <w:rPr>
          <w:rFonts w:ascii="Times New Roman" w:eastAsia="Times New Roman" w:hAnsi="Times New Roman" w:cs="Times New Roman"/>
          <w:sz w:val="24"/>
          <w:szCs w:val="24"/>
        </w:rPr>
        <w:t>m</w:t>
      </w:r>
      <w:r w:rsidR="00D35F2C">
        <w:rPr>
          <w:rFonts w:ascii="Times New Roman" w:eastAsia="Times New Roman" w:hAnsi="Times New Roman" w:cs="Times New Roman"/>
          <w:sz w:val="24"/>
          <w:szCs w:val="24"/>
        </w:rPr>
        <w:t xml:space="preserve">anagement </w:t>
      </w:r>
      <w:r>
        <w:rPr>
          <w:rFonts w:ascii="Times New Roman" w:eastAsia="Times New Roman" w:hAnsi="Times New Roman" w:cs="Times New Roman"/>
          <w:sz w:val="24"/>
          <w:szCs w:val="24"/>
        </w:rPr>
        <w:t>p</w:t>
      </w:r>
      <w:r w:rsidR="00D35F2C">
        <w:rPr>
          <w:rFonts w:ascii="Times New Roman" w:eastAsia="Times New Roman" w:hAnsi="Times New Roman" w:cs="Times New Roman"/>
          <w:sz w:val="24"/>
          <w:szCs w:val="24"/>
        </w:rPr>
        <w:t xml:space="preserve">lanning for </w:t>
      </w:r>
      <w:r>
        <w:rPr>
          <w:rFonts w:ascii="Times New Roman" w:eastAsia="Times New Roman" w:hAnsi="Times New Roman" w:cs="Times New Roman"/>
          <w:sz w:val="24"/>
          <w:szCs w:val="24"/>
        </w:rPr>
        <w:t>a</w:t>
      </w:r>
      <w:r w:rsidR="00D35F2C">
        <w:rPr>
          <w:rFonts w:ascii="Times New Roman" w:eastAsia="Times New Roman" w:hAnsi="Times New Roman" w:cs="Times New Roman"/>
          <w:sz w:val="24"/>
          <w:szCs w:val="24"/>
        </w:rPr>
        <w:t xml:space="preserve">mphibian and </w:t>
      </w:r>
      <w:r>
        <w:rPr>
          <w:rFonts w:ascii="Times New Roman" w:eastAsia="Times New Roman" w:hAnsi="Times New Roman" w:cs="Times New Roman"/>
          <w:sz w:val="24"/>
          <w:szCs w:val="24"/>
        </w:rPr>
        <w:t>r</w:t>
      </w:r>
      <w:r w:rsidR="00D35F2C">
        <w:rPr>
          <w:rFonts w:ascii="Times New Roman" w:eastAsia="Times New Roman" w:hAnsi="Times New Roman" w:cs="Times New Roman"/>
          <w:sz w:val="24"/>
          <w:szCs w:val="24"/>
        </w:rPr>
        <w:t xml:space="preserve">eptile </w:t>
      </w:r>
      <w:r>
        <w:rPr>
          <w:rFonts w:ascii="Times New Roman" w:eastAsia="Times New Roman" w:hAnsi="Times New Roman" w:cs="Times New Roman"/>
          <w:sz w:val="24"/>
          <w:szCs w:val="24"/>
        </w:rPr>
        <w:t>h</w:t>
      </w:r>
      <w:r w:rsidR="00D35F2C">
        <w:rPr>
          <w:rFonts w:ascii="Times New Roman" w:eastAsia="Times New Roman" w:hAnsi="Times New Roman" w:cs="Times New Roman"/>
          <w:sz w:val="24"/>
          <w:szCs w:val="24"/>
        </w:rPr>
        <w:t xml:space="preserve">abitat </w:t>
      </w:r>
      <w:r>
        <w:rPr>
          <w:rFonts w:ascii="Times New Roman" w:eastAsia="Times New Roman" w:hAnsi="Times New Roman" w:cs="Times New Roman"/>
          <w:sz w:val="24"/>
          <w:szCs w:val="24"/>
        </w:rPr>
        <w:t>c</w:t>
      </w:r>
      <w:r w:rsidR="00D35F2C">
        <w:rPr>
          <w:rFonts w:ascii="Times New Roman" w:eastAsia="Times New Roman" w:hAnsi="Times New Roman" w:cs="Times New Roman"/>
          <w:sz w:val="24"/>
          <w:szCs w:val="24"/>
        </w:rPr>
        <w:t xml:space="preserve">onnectivity in the </w:t>
      </w:r>
      <w:proofErr w:type="spellStart"/>
      <w:r w:rsidR="00D35F2C">
        <w:rPr>
          <w:rFonts w:ascii="Times New Roman" w:eastAsia="Times New Roman" w:hAnsi="Times New Roman" w:cs="Times New Roman"/>
          <w:sz w:val="24"/>
          <w:szCs w:val="24"/>
        </w:rPr>
        <w:t>Pocantico</w:t>
      </w:r>
      <w:proofErr w:type="spellEnd"/>
      <w:r w:rsidR="00D35F2C">
        <w:rPr>
          <w:rFonts w:ascii="Times New Roman" w:eastAsia="Times New Roman" w:hAnsi="Times New Roman" w:cs="Times New Roman"/>
          <w:sz w:val="24"/>
          <w:szCs w:val="24"/>
        </w:rPr>
        <w:t xml:space="preserve"> River </w:t>
      </w:r>
      <w:r>
        <w:rPr>
          <w:rFonts w:ascii="Times New Roman" w:eastAsia="Times New Roman" w:hAnsi="Times New Roman" w:cs="Times New Roman"/>
          <w:sz w:val="24"/>
          <w:szCs w:val="24"/>
        </w:rPr>
        <w:t>w</w:t>
      </w:r>
      <w:r w:rsidR="00D35F2C">
        <w:rPr>
          <w:rFonts w:ascii="Times New Roman" w:eastAsia="Times New Roman" w:hAnsi="Times New Roman" w:cs="Times New Roman"/>
          <w:sz w:val="24"/>
          <w:szCs w:val="24"/>
        </w:rPr>
        <w:t>atershed</w:t>
      </w:r>
    </w:p>
    <w:p w14:paraId="35C1DF9D" w14:textId="77777777" w:rsidR="00B53B67" w:rsidRDefault="00D35F2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Prepared by:</w:t>
      </w:r>
    </w:p>
    <w:p w14:paraId="69AC496C" w14:textId="77777777" w:rsidR="00B53B67" w:rsidRDefault="00D35F2C">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Michael W. Tierney Jr.</w:t>
      </w:r>
    </w:p>
    <w:p w14:paraId="0A77FF52" w14:textId="7BC6E1CE" w:rsidR="00B53B67" w:rsidRDefault="00864BD9">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Matthew E. Aiello-Lammens</w:t>
      </w:r>
    </w:p>
    <w:p w14:paraId="388AA968" w14:textId="77777777" w:rsidR="00B53B67" w:rsidRDefault="00D35F2C">
      <w:pPr>
        <w:spacing w:line="240" w:lineRule="auto"/>
        <w:rPr>
          <w:rFonts w:ascii="Times New Roman" w:eastAsia="Times New Roman" w:hAnsi="Times New Roman" w:cs="Times New Roman"/>
          <w:b/>
          <w:sz w:val="24"/>
          <w:szCs w:val="24"/>
          <w:u w:val="single"/>
        </w:rPr>
      </w:pPr>
      <w:r>
        <w:br w:type="page"/>
      </w:r>
    </w:p>
    <w:p w14:paraId="3A91D299" w14:textId="77777777" w:rsidR="00B53B67" w:rsidRDefault="00D35F2C">
      <w:pPr>
        <w:spacing w:line="240" w:lineRule="auto"/>
        <w:jc w:val="cente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lastRenderedPageBreak/>
        <w:t>Abstract</w:t>
      </w:r>
    </w:p>
    <w:p w14:paraId="103CB79B" w14:textId="2AFA4E05" w:rsidR="00B53B67" w:rsidRPr="004215A1" w:rsidRDefault="00D35F2C" w:rsidP="004215A1">
      <w:pPr>
        <w:spacing w:line="240" w:lineRule="auto"/>
        <w:ind w:firstLine="720"/>
        <w:rPr>
          <w:rFonts w:ascii="Times New Roman" w:eastAsia="Times New Roman" w:hAnsi="Times New Roman" w:cs="Times New Roman"/>
          <w:sz w:val="24"/>
          <w:szCs w:val="24"/>
          <w:highlight w:val="yellow"/>
        </w:rPr>
      </w:pPr>
      <w:r>
        <w:rPr>
          <w:rFonts w:ascii="Times New Roman" w:eastAsia="Times New Roman" w:hAnsi="Times New Roman" w:cs="Times New Roman"/>
          <w:sz w:val="24"/>
          <w:szCs w:val="24"/>
        </w:rPr>
        <w:t>Population declines in amphibians and reptiles have been recorded by scientists since the First World Congress of Herpetology in 1989 (Stuart, 2004). These animals are highly vulnerable to human disturbances such as habitat degradation and fragmentation (Stuart, 2004). Habitat connectivity for amphibians and reptiles is critical to the success of their populations (Cushman, 2006). Habitat fragmentation may exacerbate the degradation of natural ecosystems by restricting animal movement, reducing genetic variability, and severing regions</w:t>
      </w:r>
      <w:r w:rsidR="00602585">
        <w:rPr>
          <w:rFonts w:ascii="Times New Roman" w:eastAsia="Times New Roman" w:hAnsi="Times New Roman" w:cs="Times New Roman"/>
          <w:sz w:val="24"/>
          <w:szCs w:val="24"/>
        </w:rPr>
        <w:t xml:space="preserve"> (Haddad et al., 2015; Keller and </w:t>
      </w:r>
      <w:proofErr w:type="spellStart"/>
      <w:r w:rsidR="00602585">
        <w:rPr>
          <w:rFonts w:ascii="Times New Roman" w:eastAsia="Times New Roman" w:hAnsi="Times New Roman" w:cs="Times New Roman"/>
          <w:sz w:val="24"/>
          <w:szCs w:val="24"/>
        </w:rPr>
        <w:t>Largiadèr</w:t>
      </w:r>
      <w:proofErr w:type="spellEnd"/>
      <w:r w:rsidR="00602585">
        <w:rPr>
          <w:rFonts w:ascii="Times New Roman" w:eastAsia="Times New Roman" w:hAnsi="Times New Roman" w:cs="Times New Roman"/>
          <w:sz w:val="24"/>
          <w:szCs w:val="24"/>
        </w:rPr>
        <w:t xml:space="preserve"> 2003)</w:t>
      </w:r>
      <w:r>
        <w:rPr>
          <w:rFonts w:ascii="Times New Roman" w:eastAsia="Times New Roman" w:hAnsi="Times New Roman" w:cs="Times New Roman"/>
          <w:sz w:val="24"/>
          <w:szCs w:val="24"/>
        </w:rPr>
        <w:t xml:space="preserve">. </w:t>
      </w:r>
      <w:r w:rsidR="00CD112D">
        <w:rPr>
          <w:rFonts w:ascii="Times New Roman" w:eastAsia="Times New Roman" w:hAnsi="Times New Roman" w:cs="Times New Roman"/>
          <w:sz w:val="24"/>
          <w:szCs w:val="24"/>
        </w:rPr>
        <w:t>These effects in turn</w:t>
      </w:r>
      <w:r>
        <w:rPr>
          <w:rFonts w:ascii="Times New Roman" w:eastAsia="Times New Roman" w:hAnsi="Times New Roman" w:cs="Times New Roman"/>
          <w:sz w:val="24"/>
          <w:szCs w:val="24"/>
        </w:rPr>
        <w:t xml:space="preserve"> reduce available resources and cause environmental stress, leading to population declines and </w:t>
      </w:r>
      <w:r w:rsidR="00CD112D">
        <w:rPr>
          <w:rFonts w:ascii="Times New Roman" w:eastAsia="Times New Roman" w:hAnsi="Times New Roman" w:cs="Times New Roman"/>
          <w:sz w:val="24"/>
          <w:szCs w:val="24"/>
        </w:rPr>
        <w:t xml:space="preserve">potentially </w:t>
      </w:r>
      <w:r>
        <w:rPr>
          <w:rFonts w:ascii="Times New Roman" w:eastAsia="Times New Roman" w:hAnsi="Times New Roman" w:cs="Times New Roman"/>
          <w:sz w:val="24"/>
          <w:szCs w:val="24"/>
        </w:rPr>
        <w:t>local extinctions. Roads</w:t>
      </w:r>
      <w:r w:rsidR="00CD112D">
        <w:rPr>
          <w:rFonts w:ascii="Times New Roman" w:eastAsia="Times New Roman" w:hAnsi="Times New Roman" w:cs="Times New Roman"/>
          <w:sz w:val="24"/>
          <w:szCs w:val="24"/>
        </w:rPr>
        <w:t xml:space="preserve"> are a major</w:t>
      </w:r>
      <w:r>
        <w:rPr>
          <w:rFonts w:ascii="Times New Roman" w:eastAsia="Times New Roman" w:hAnsi="Times New Roman" w:cs="Times New Roman"/>
          <w:sz w:val="24"/>
          <w:szCs w:val="24"/>
        </w:rPr>
        <w:t xml:space="preserve"> anthropogenic driver of habitat fragmentation</w:t>
      </w:r>
      <w:r w:rsidR="00CD112D">
        <w:rPr>
          <w:rFonts w:ascii="Times New Roman" w:eastAsia="Times New Roman" w:hAnsi="Times New Roman" w:cs="Times New Roman"/>
          <w:sz w:val="24"/>
          <w:szCs w:val="24"/>
        </w:rPr>
        <w:t xml:space="preserve"> because they </w:t>
      </w:r>
      <w:r>
        <w:rPr>
          <w:rFonts w:ascii="Times New Roman" w:eastAsia="Times New Roman" w:hAnsi="Times New Roman" w:cs="Times New Roman"/>
          <w:sz w:val="24"/>
          <w:szCs w:val="24"/>
        </w:rPr>
        <w:t>bisect habitats and create barriers for ground-dwelling animals,</w:t>
      </w:r>
      <w:r w:rsidR="00CD112D">
        <w:rPr>
          <w:rFonts w:ascii="Times New Roman" w:eastAsia="Times New Roman" w:hAnsi="Times New Roman" w:cs="Times New Roman"/>
          <w:sz w:val="24"/>
          <w:szCs w:val="24"/>
        </w:rPr>
        <w:t xml:space="preserve"> in part by</w:t>
      </w:r>
      <w:r>
        <w:rPr>
          <w:rFonts w:ascii="Times New Roman" w:eastAsia="Times New Roman" w:hAnsi="Times New Roman" w:cs="Times New Roman"/>
          <w:sz w:val="24"/>
          <w:szCs w:val="24"/>
        </w:rPr>
        <w:t xml:space="preserve"> increasing road mortality. The Lower Hudson Valley region of New York State has increasingly developed</w:t>
      </w:r>
      <w:r w:rsidR="00CD112D">
        <w:rPr>
          <w:rFonts w:ascii="Times New Roman" w:eastAsia="Times New Roman" w:hAnsi="Times New Roman" w:cs="Times New Roman"/>
          <w:sz w:val="24"/>
          <w:szCs w:val="24"/>
        </w:rPr>
        <w:t xml:space="preserve"> as human population sizes have increased throughout the 20</w:t>
      </w:r>
      <w:r w:rsidR="00CD112D" w:rsidRPr="004A7BF7">
        <w:rPr>
          <w:rFonts w:ascii="Times New Roman" w:eastAsia="Times New Roman" w:hAnsi="Times New Roman" w:cs="Times New Roman"/>
          <w:sz w:val="24"/>
          <w:szCs w:val="24"/>
          <w:vertAlign w:val="superscript"/>
        </w:rPr>
        <w:t>th</w:t>
      </w:r>
      <w:r w:rsidR="00CD112D">
        <w:rPr>
          <w:rFonts w:ascii="Times New Roman" w:eastAsia="Times New Roman" w:hAnsi="Times New Roman" w:cs="Times New Roman"/>
          <w:sz w:val="24"/>
          <w:szCs w:val="24"/>
        </w:rPr>
        <w:t xml:space="preserve"> century (Mazerolle, 2004)</w:t>
      </w:r>
      <w:r>
        <w:rPr>
          <w:rFonts w:ascii="Times New Roman" w:eastAsia="Times New Roman" w:hAnsi="Times New Roman" w:cs="Times New Roman"/>
          <w:sz w:val="24"/>
          <w:szCs w:val="24"/>
        </w:rPr>
        <w:t xml:space="preserve">, </w:t>
      </w:r>
      <w:r w:rsidR="00CD112D">
        <w:rPr>
          <w:rFonts w:ascii="Times New Roman" w:eastAsia="Times New Roman" w:hAnsi="Times New Roman" w:cs="Times New Roman"/>
          <w:sz w:val="24"/>
          <w:szCs w:val="24"/>
        </w:rPr>
        <w:t>resulting in a</w:t>
      </w:r>
      <w:r>
        <w:rPr>
          <w:rFonts w:ascii="Times New Roman" w:eastAsia="Times New Roman" w:hAnsi="Times New Roman" w:cs="Times New Roman"/>
          <w:sz w:val="24"/>
          <w:szCs w:val="24"/>
        </w:rPr>
        <w:t xml:space="preserve"> robust </w:t>
      </w:r>
      <w:r w:rsidR="00CD112D">
        <w:rPr>
          <w:rFonts w:ascii="Times New Roman" w:eastAsia="Times New Roman" w:hAnsi="Times New Roman" w:cs="Times New Roman"/>
          <w:sz w:val="24"/>
          <w:szCs w:val="24"/>
        </w:rPr>
        <w:t xml:space="preserve">roadway </w:t>
      </w:r>
      <w:r>
        <w:rPr>
          <w:rFonts w:ascii="Times New Roman" w:eastAsia="Times New Roman" w:hAnsi="Times New Roman" w:cs="Times New Roman"/>
          <w:sz w:val="24"/>
          <w:szCs w:val="24"/>
        </w:rPr>
        <w:t>system. The increase in road</w:t>
      </w:r>
      <w:r w:rsidR="00CD112D">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and </w:t>
      </w:r>
      <w:r w:rsidR="00CD112D">
        <w:rPr>
          <w:rFonts w:ascii="Times New Roman" w:eastAsia="Times New Roman" w:hAnsi="Times New Roman" w:cs="Times New Roman"/>
          <w:sz w:val="24"/>
          <w:szCs w:val="24"/>
        </w:rPr>
        <w:t xml:space="preserve">the </w:t>
      </w:r>
      <w:r>
        <w:rPr>
          <w:rFonts w:ascii="Times New Roman" w:eastAsia="Times New Roman" w:hAnsi="Times New Roman" w:cs="Times New Roman"/>
          <w:sz w:val="24"/>
          <w:szCs w:val="24"/>
        </w:rPr>
        <w:t>higher number of vehicles has caused the natural environment to face heightened anthropogenic stress. Even with sophisticated technology in transportation, the rise in mortality of amphibians and reptiles is prominent (</w:t>
      </w:r>
      <w:r w:rsidR="00AB27BD">
        <w:rPr>
          <w:rFonts w:ascii="Times New Roman" w:eastAsia="Times New Roman" w:hAnsi="Times New Roman" w:cs="Times New Roman"/>
          <w:sz w:val="24"/>
          <w:szCs w:val="24"/>
        </w:rPr>
        <w:t>Cushman, 2006</w:t>
      </w:r>
      <w:r>
        <w:rPr>
          <w:rFonts w:ascii="Times New Roman" w:eastAsia="Times New Roman" w:hAnsi="Times New Roman" w:cs="Times New Roman"/>
          <w:sz w:val="24"/>
          <w:szCs w:val="24"/>
        </w:rPr>
        <w:t xml:space="preserve">). In this study, </w:t>
      </w:r>
      <w:r w:rsidR="004215A1">
        <w:rPr>
          <w:rFonts w:ascii="Times New Roman" w:eastAsia="Times New Roman" w:hAnsi="Times New Roman" w:cs="Times New Roman"/>
          <w:sz w:val="24"/>
          <w:szCs w:val="24"/>
        </w:rPr>
        <w:t>we</w:t>
      </w:r>
      <w:r>
        <w:rPr>
          <w:rFonts w:ascii="Times New Roman" w:eastAsia="Times New Roman" w:hAnsi="Times New Roman" w:cs="Times New Roman"/>
          <w:sz w:val="24"/>
          <w:szCs w:val="24"/>
        </w:rPr>
        <w:t xml:space="preserve"> analyzed habitat suitability throughout the </w:t>
      </w:r>
      <w:proofErr w:type="spellStart"/>
      <w:r>
        <w:rPr>
          <w:rFonts w:ascii="Times New Roman" w:eastAsia="Times New Roman" w:hAnsi="Times New Roman" w:cs="Times New Roman"/>
          <w:sz w:val="24"/>
          <w:szCs w:val="24"/>
        </w:rPr>
        <w:t>Pocantico</w:t>
      </w:r>
      <w:proofErr w:type="spellEnd"/>
      <w:r>
        <w:rPr>
          <w:rFonts w:ascii="Times New Roman" w:eastAsia="Times New Roman" w:hAnsi="Times New Roman" w:cs="Times New Roman"/>
          <w:sz w:val="24"/>
          <w:szCs w:val="24"/>
        </w:rPr>
        <w:t xml:space="preserve"> River watershed and its surrounding areas to determine where there are potential populations of amphibians and reptiles</w:t>
      </w:r>
      <w:r w:rsidR="003E38D8">
        <w:rPr>
          <w:rFonts w:ascii="Times New Roman" w:eastAsia="Times New Roman" w:hAnsi="Times New Roman" w:cs="Times New Roman"/>
          <w:sz w:val="24"/>
          <w:szCs w:val="24"/>
        </w:rPr>
        <w:t>.</w:t>
      </w:r>
      <w:r w:rsidR="004215A1">
        <w:rPr>
          <w:rFonts w:ascii="Times New Roman" w:eastAsia="Times New Roman" w:hAnsi="Times New Roman" w:cs="Times New Roman"/>
          <w:sz w:val="24"/>
          <w:szCs w:val="24"/>
        </w:rPr>
        <w:t xml:space="preserve"> We combined the results of our habitat suitability modeling with an</w:t>
      </w:r>
      <w:r>
        <w:rPr>
          <w:rFonts w:ascii="Times New Roman" w:eastAsia="Times New Roman" w:hAnsi="Times New Roman" w:cs="Times New Roman"/>
          <w:sz w:val="24"/>
          <w:szCs w:val="24"/>
        </w:rPr>
        <w:t xml:space="preserve"> assess</w:t>
      </w:r>
      <w:r w:rsidR="004215A1">
        <w:rPr>
          <w:rFonts w:ascii="Times New Roman" w:eastAsia="Times New Roman" w:hAnsi="Times New Roman" w:cs="Times New Roman"/>
          <w:sz w:val="24"/>
          <w:szCs w:val="24"/>
        </w:rPr>
        <w:t>ment of road</w:t>
      </w:r>
      <w:r>
        <w:rPr>
          <w:rFonts w:ascii="Times New Roman" w:eastAsia="Times New Roman" w:hAnsi="Times New Roman" w:cs="Times New Roman"/>
          <w:sz w:val="24"/>
          <w:szCs w:val="24"/>
        </w:rPr>
        <w:t xml:space="preserve"> culverts within the Lower Hudson River Valley region</w:t>
      </w:r>
      <w:r w:rsidR="004215A1">
        <w:rPr>
          <w:rFonts w:ascii="Times New Roman" w:eastAsia="Times New Roman" w:hAnsi="Times New Roman" w:cs="Times New Roman"/>
          <w:sz w:val="24"/>
          <w:szCs w:val="24"/>
        </w:rPr>
        <w:t xml:space="preserve"> to </w:t>
      </w:r>
      <w:r>
        <w:rPr>
          <w:rFonts w:ascii="Times New Roman" w:eastAsia="Times New Roman" w:hAnsi="Times New Roman" w:cs="Times New Roman"/>
          <w:sz w:val="24"/>
          <w:szCs w:val="24"/>
        </w:rPr>
        <w:t xml:space="preserve">create a prioritization list for the culverts in the region that could potentially increase habitat connectivity. This prioritization was based on an analysis of the surrounding habitats and assessments of the condition of existing culverts in the study region. Increasing culvert management and connectivity will mitigate road mortality on vulnerable species populations dispersing through their life-stages. </w:t>
      </w:r>
    </w:p>
    <w:p w14:paraId="045C72AE" w14:textId="77777777" w:rsidR="00B53B67" w:rsidRDefault="00D35F2C">
      <w:pPr>
        <w:spacing w:line="240" w:lineRule="auto"/>
        <w:jc w:val="center"/>
        <w:rPr>
          <w:rFonts w:ascii="Times New Roman" w:eastAsia="Times New Roman" w:hAnsi="Times New Roman" w:cs="Times New Roman"/>
          <w:b/>
          <w:sz w:val="24"/>
          <w:szCs w:val="24"/>
          <w:u w:val="single"/>
        </w:rPr>
      </w:pPr>
      <w:r>
        <w:br w:type="page"/>
      </w:r>
    </w:p>
    <w:p w14:paraId="69A8279E" w14:textId="261D9EE2" w:rsidR="00B53B67" w:rsidRDefault="00D35F2C">
      <w:pPr>
        <w:spacing w:line="240" w:lineRule="auto"/>
        <w:jc w:val="cente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lastRenderedPageBreak/>
        <w:t>Introduction</w:t>
      </w:r>
      <w:r w:rsidR="00C15C50">
        <w:rPr>
          <w:rFonts w:ascii="Times New Roman" w:eastAsia="Times New Roman" w:hAnsi="Times New Roman" w:cs="Times New Roman"/>
          <w:b/>
          <w:sz w:val="24"/>
          <w:szCs w:val="24"/>
          <w:u w:val="single"/>
        </w:rPr>
        <w:t xml:space="preserve"> </w:t>
      </w:r>
    </w:p>
    <w:p w14:paraId="7304D141" w14:textId="1CB04D1D" w:rsidR="00B53B67" w:rsidRDefault="00D35F2C">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CB2AB6">
        <w:rPr>
          <w:rFonts w:ascii="Times New Roman" w:eastAsia="Times New Roman" w:hAnsi="Times New Roman" w:cs="Times New Roman"/>
          <w:sz w:val="24"/>
          <w:szCs w:val="24"/>
        </w:rPr>
        <w:t xml:space="preserve">It is well established that </w:t>
      </w:r>
      <w:r w:rsidR="00CE33AC">
        <w:rPr>
          <w:rFonts w:ascii="Times New Roman" w:eastAsia="Times New Roman" w:hAnsi="Times New Roman" w:cs="Times New Roman"/>
          <w:sz w:val="24"/>
          <w:szCs w:val="24"/>
        </w:rPr>
        <w:t>amphibian and reptile populations</w:t>
      </w:r>
      <w:r>
        <w:rPr>
          <w:rFonts w:ascii="Times New Roman" w:eastAsia="Times New Roman" w:hAnsi="Times New Roman" w:cs="Times New Roman"/>
          <w:sz w:val="24"/>
          <w:szCs w:val="24"/>
        </w:rPr>
        <w:t xml:space="preserve"> are highly vulnerable to human disturbances such as </w:t>
      </w:r>
      <w:r w:rsidR="00CB2AB6">
        <w:rPr>
          <w:rFonts w:ascii="Times New Roman" w:eastAsia="Times New Roman" w:hAnsi="Times New Roman" w:cs="Times New Roman"/>
          <w:sz w:val="24"/>
          <w:szCs w:val="24"/>
        </w:rPr>
        <w:t xml:space="preserve">pollution, </w:t>
      </w:r>
      <w:r>
        <w:rPr>
          <w:rFonts w:ascii="Times New Roman" w:eastAsia="Times New Roman" w:hAnsi="Times New Roman" w:cs="Times New Roman"/>
          <w:sz w:val="24"/>
          <w:szCs w:val="24"/>
        </w:rPr>
        <w:t>habitat degradation</w:t>
      </w:r>
      <w:r w:rsidR="00CB2AB6">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and fragmentation (Stuart, 2004). </w:t>
      </w:r>
      <w:r w:rsidR="00CE33AC">
        <w:rPr>
          <w:rFonts w:ascii="Times New Roman" w:eastAsia="Times New Roman" w:hAnsi="Times New Roman" w:cs="Times New Roman"/>
          <w:sz w:val="24"/>
          <w:szCs w:val="24"/>
        </w:rPr>
        <w:t>Unfortunately, the habitat types most utilized by these species, i.e. woodlands, riparian areas, wetlands, and fresh-water areas, are also among the most threatened by human development, resulting in habitat fragmentation and degradation. C</w:t>
      </w:r>
      <w:r>
        <w:rPr>
          <w:rFonts w:ascii="Times New Roman" w:eastAsia="Times New Roman" w:hAnsi="Times New Roman" w:cs="Times New Roman"/>
          <w:sz w:val="24"/>
          <w:szCs w:val="24"/>
        </w:rPr>
        <w:t xml:space="preserve">onnectivity </w:t>
      </w:r>
      <w:r w:rsidR="00387F8E">
        <w:rPr>
          <w:rFonts w:ascii="Times New Roman" w:eastAsia="Times New Roman" w:hAnsi="Times New Roman" w:cs="Times New Roman"/>
          <w:sz w:val="24"/>
          <w:szCs w:val="24"/>
        </w:rPr>
        <w:t xml:space="preserve">among </w:t>
      </w:r>
      <w:r w:rsidR="00CE33AC">
        <w:rPr>
          <w:rFonts w:ascii="Times New Roman" w:eastAsia="Times New Roman" w:hAnsi="Times New Roman" w:cs="Times New Roman"/>
          <w:sz w:val="24"/>
          <w:szCs w:val="24"/>
        </w:rPr>
        <w:t xml:space="preserve">remaining habitat </w:t>
      </w:r>
      <w:r w:rsidR="00387F8E">
        <w:rPr>
          <w:rFonts w:ascii="Times New Roman" w:eastAsia="Times New Roman" w:hAnsi="Times New Roman" w:cs="Times New Roman"/>
          <w:sz w:val="24"/>
          <w:szCs w:val="24"/>
        </w:rPr>
        <w:t xml:space="preserve">fragments </w:t>
      </w:r>
      <w:r>
        <w:rPr>
          <w:rFonts w:ascii="Times New Roman" w:eastAsia="Times New Roman" w:hAnsi="Times New Roman" w:cs="Times New Roman"/>
          <w:sz w:val="24"/>
          <w:szCs w:val="24"/>
        </w:rPr>
        <w:t xml:space="preserve">is critical to the </w:t>
      </w:r>
      <w:r w:rsidR="00387F8E">
        <w:rPr>
          <w:rFonts w:ascii="Times New Roman" w:eastAsia="Times New Roman" w:hAnsi="Times New Roman" w:cs="Times New Roman"/>
          <w:sz w:val="24"/>
          <w:szCs w:val="24"/>
        </w:rPr>
        <w:t>survival and sustainability of amphibian and reptile species</w:t>
      </w:r>
      <w:r>
        <w:rPr>
          <w:rFonts w:ascii="Times New Roman" w:eastAsia="Times New Roman" w:hAnsi="Times New Roman" w:cs="Times New Roman"/>
          <w:sz w:val="24"/>
          <w:szCs w:val="24"/>
        </w:rPr>
        <w:t xml:space="preserve"> (Cushman, 2006). </w:t>
      </w:r>
    </w:p>
    <w:p w14:paraId="5F0BAC99" w14:textId="6224A06A" w:rsidR="00C030E9" w:rsidRPr="00C030E9" w:rsidRDefault="006253EB" w:rsidP="00C030E9">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82601C" w:rsidRPr="004A3C95">
        <w:rPr>
          <w:rFonts w:ascii="Times New Roman" w:eastAsia="Times New Roman" w:hAnsi="Times New Roman" w:cs="Times New Roman"/>
          <w:sz w:val="24"/>
          <w:szCs w:val="24"/>
        </w:rPr>
        <w:t>Movement</w:t>
      </w:r>
      <w:r w:rsidR="00CE33AC">
        <w:rPr>
          <w:rFonts w:ascii="Times New Roman" w:eastAsia="Times New Roman" w:hAnsi="Times New Roman" w:cs="Times New Roman"/>
          <w:sz w:val="24"/>
          <w:szCs w:val="24"/>
        </w:rPr>
        <w:t>, or dispersal,</w:t>
      </w:r>
      <w:r w:rsidR="0082601C" w:rsidRPr="004A3C95">
        <w:rPr>
          <w:rFonts w:ascii="Times New Roman" w:eastAsia="Times New Roman" w:hAnsi="Times New Roman" w:cs="Times New Roman"/>
          <w:sz w:val="24"/>
          <w:szCs w:val="24"/>
        </w:rPr>
        <w:t xml:space="preserve"> is a necessity </w:t>
      </w:r>
      <w:r w:rsidR="00B46BE8" w:rsidRPr="004A3C95">
        <w:rPr>
          <w:rFonts w:ascii="Times New Roman" w:eastAsia="Times New Roman" w:hAnsi="Times New Roman" w:cs="Times New Roman"/>
          <w:sz w:val="24"/>
          <w:szCs w:val="24"/>
        </w:rPr>
        <w:t>for the long term su</w:t>
      </w:r>
      <w:r w:rsidR="00E436F7" w:rsidRPr="004A3C95">
        <w:rPr>
          <w:rFonts w:ascii="Times New Roman" w:eastAsia="Times New Roman" w:hAnsi="Times New Roman" w:cs="Times New Roman"/>
          <w:sz w:val="24"/>
          <w:szCs w:val="24"/>
        </w:rPr>
        <w:t xml:space="preserve">rvival of living organisms (Pittman, </w:t>
      </w:r>
      <w:r w:rsidR="00E436F7" w:rsidRPr="0077187F">
        <w:rPr>
          <w:rFonts w:ascii="Times New Roman" w:eastAsia="Times New Roman" w:hAnsi="Times New Roman" w:cs="Times New Roman"/>
          <w:sz w:val="24"/>
          <w:szCs w:val="24"/>
        </w:rPr>
        <w:t>2014</w:t>
      </w:r>
      <w:r w:rsidR="00B46BE8" w:rsidRPr="0077187F">
        <w:rPr>
          <w:rFonts w:ascii="Times New Roman" w:eastAsia="Times New Roman" w:hAnsi="Times New Roman" w:cs="Times New Roman"/>
          <w:sz w:val="24"/>
          <w:szCs w:val="24"/>
        </w:rPr>
        <w:t xml:space="preserve">). </w:t>
      </w:r>
      <w:r w:rsidRPr="004A7BF7">
        <w:rPr>
          <w:rFonts w:ascii="Times New Roman" w:eastAsia="Times New Roman" w:hAnsi="Times New Roman" w:cs="Times New Roman"/>
          <w:sz w:val="24"/>
          <w:szCs w:val="24"/>
        </w:rPr>
        <w:t xml:space="preserve">In the case of amphibians and reptiles, moving </w:t>
      </w:r>
      <w:r w:rsidR="009641D1" w:rsidRPr="004A7BF7">
        <w:rPr>
          <w:rFonts w:ascii="Times New Roman" w:eastAsia="Times New Roman" w:hAnsi="Times New Roman" w:cs="Times New Roman"/>
          <w:sz w:val="24"/>
          <w:szCs w:val="24"/>
        </w:rPr>
        <w:t>between</w:t>
      </w:r>
      <w:r w:rsidRPr="004A7BF7">
        <w:rPr>
          <w:rFonts w:ascii="Times New Roman" w:eastAsia="Times New Roman" w:hAnsi="Times New Roman" w:cs="Times New Roman"/>
          <w:sz w:val="24"/>
          <w:szCs w:val="24"/>
        </w:rPr>
        <w:t xml:space="preserve"> habitat</w:t>
      </w:r>
      <w:r w:rsidR="009641D1" w:rsidRPr="004A7BF7">
        <w:rPr>
          <w:rFonts w:ascii="Times New Roman" w:eastAsia="Times New Roman" w:hAnsi="Times New Roman" w:cs="Times New Roman"/>
          <w:sz w:val="24"/>
          <w:szCs w:val="24"/>
        </w:rPr>
        <w:t xml:space="preserve"> patches</w:t>
      </w:r>
      <w:r w:rsidRPr="004A7BF7">
        <w:rPr>
          <w:rFonts w:ascii="Times New Roman" w:eastAsia="Times New Roman" w:hAnsi="Times New Roman" w:cs="Times New Roman"/>
          <w:sz w:val="24"/>
          <w:szCs w:val="24"/>
        </w:rPr>
        <w:t xml:space="preserve"> </w:t>
      </w:r>
      <w:r w:rsidR="009641D1" w:rsidRPr="004A7BF7">
        <w:rPr>
          <w:rFonts w:ascii="Times New Roman" w:eastAsia="Times New Roman" w:hAnsi="Times New Roman" w:cs="Times New Roman"/>
          <w:sz w:val="24"/>
          <w:szCs w:val="24"/>
        </w:rPr>
        <w:t>can be dangerous</w:t>
      </w:r>
      <w:r w:rsidR="00CE33AC">
        <w:rPr>
          <w:rFonts w:ascii="Times New Roman" w:eastAsia="Times New Roman" w:hAnsi="Times New Roman" w:cs="Times New Roman"/>
          <w:sz w:val="24"/>
          <w:szCs w:val="24"/>
        </w:rPr>
        <w:t>. Areas that are</w:t>
      </w:r>
      <w:r w:rsidR="009641D1" w:rsidRPr="004A7BF7">
        <w:rPr>
          <w:rFonts w:ascii="Times New Roman" w:eastAsia="Times New Roman" w:hAnsi="Times New Roman" w:cs="Times New Roman"/>
          <w:sz w:val="24"/>
          <w:szCs w:val="24"/>
        </w:rPr>
        <w:t xml:space="preserve"> highly fragmented, </w:t>
      </w:r>
      <w:r w:rsidR="00CE33AC">
        <w:rPr>
          <w:rFonts w:ascii="Times New Roman" w:eastAsia="Times New Roman" w:hAnsi="Times New Roman" w:cs="Times New Roman"/>
          <w:sz w:val="24"/>
          <w:szCs w:val="24"/>
        </w:rPr>
        <w:t>particularly if that fragmentation is caused by anthropogenic influences</w:t>
      </w:r>
      <w:r w:rsidR="00915C64">
        <w:rPr>
          <w:rFonts w:ascii="Times New Roman" w:eastAsia="Times New Roman" w:hAnsi="Times New Roman" w:cs="Times New Roman"/>
          <w:sz w:val="24"/>
          <w:szCs w:val="24"/>
        </w:rPr>
        <w:t xml:space="preserve"> such as roads</w:t>
      </w:r>
      <w:r w:rsidR="00CE33AC">
        <w:rPr>
          <w:rFonts w:ascii="Times New Roman" w:eastAsia="Times New Roman" w:hAnsi="Times New Roman" w:cs="Times New Roman"/>
          <w:sz w:val="24"/>
          <w:szCs w:val="24"/>
        </w:rPr>
        <w:t>, are therefore especially dangerous</w:t>
      </w:r>
      <w:r w:rsidR="009641D1" w:rsidRPr="004A7BF7">
        <w:rPr>
          <w:rFonts w:ascii="Times New Roman" w:eastAsia="Times New Roman" w:hAnsi="Times New Roman" w:cs="Times New Roman"/>
          <w:sz w:val="24"/>
          <w:szCs w:val="24"/>
        </w:rPr>
        <w:t xml:space="preserve">. </w:t>
      </w:r>
      <w:r w:rsidR="00FD17BA" w:rsidRPr="004A7BF7">
        <w:rPr>
          <w:rFonts w:ascii="Times New Roman" w:eastAsia="Times New Roman" w:hAnsi="Times New Roman" w:cs="Times New Roman"/>
          <w:sz w:val="24"/>
          <w:szCs w:val="24"/>
        </w:rPr>
        <w:t xml:space="preserve">Increases in the density of human settlements and the corresponding increases in infrastructure and land change has resulted in </w:t>
      </w:r>
      <w:r w:rsidR="00915C64">
        <w:rPr>
          <w:rFonts w:ascii="Times New Roman" w:eastAsia="Times New Roman" w:hAnsi="Times New Roman" w:cs="Times New Roman"/>
          <w:sz w:val="24"/>
          <w:szCs w:val="24"/>
        </w:rPr>
        <w:t>fragmentation of</w:t>
      </w:r>
      <w:r w:rsidR="00527661" w:rsidRPr="004A7BF7">
        <w:rPr>
          <w:rFonts w:ascii="Times New Roman" w:eastAsia="Times New Roman" w:hAnsi="Times New Roman" w:cs="Times New Roman"/>
          <w:sz w:val="24"/>
          <w:szCs w:val="24"/>
        </w:rPr>
        <w:t xml:space="preserve"> wetland, woodland, lake</w:t>
      </w:r>
      <w:r w:rsidR="00915C64">
        <w:rPr>
          <w:rFonts w:ascii="Times New Roman" w:eastAsia="Times New Roman" w:hAnsi="Times New Roman" w:cs="Times New Roman"/>
          <w:sz w:val="24"/>
          <w:szCs w:val="24"/>
        </w:rPr>
        <w:t xml:space="preserve"> and</w:t>
      </w:r>
      <w:r w:rsidR="00527661" w:rsidRPr="004A7BF7">
        <w:rPr>
          <w:rFonts w:ascii="Times New Roman" w:eastAsia="Times New Roman" w:hAnsi="Times New Roman" w:cs="Times New Roman"/>
          <w:sz w:val="24"/>
          <w:szCs w:val="24"/>
        </w:rPr>
        <w:t xml:space="preserve"> pond</w:t>
      </w:r>
      <w:r w:rsidR="00915C64">
        <w:rPr>
          <w:rFonts w:ascii="Times New Roman" w:eastAsia="Times New Roman" w:hAnsi="Times New Roman" w:cs="Times New Roman"/>
          <w:sz w:val="24"/>
          <w:szCs w:val="24"/>
        </w:rPr>
        <w:t xml:space="preserve"> complex</w:t>
      </w:r>
      <w:r w:rsidR="00527661" w:rsidRPr="004A7BF7">
        <w:rPr>
          <w:rFonts w:ascii="Times New Roman" w:eastAsia="Times New Roman" w:hAnsi="Times New Roman" w:cs="Times New Roman"/>
          <w:sz w:val="24"/>
          <w:szCs w:val="24"/>
        </w:rPr>
        <w:t>, upla</w:t>
      </w:r>
      <w:r w:rsidR="006C0CFE" w:rsidRPr="004A7BF7">
        <w:rPr>
          <w:rFonts w:ascii="Times New Roman" w:eastAsia="Times New Roman" w:hAnsi="Times New Roman" w:cs="Times New Roman"/>
          <w:sz w:val="24"/>
          <w:szCs w:val="24"/>
        </w:rPr>
        <w:t xml:space="preserve">nd, and </w:t>
      </w:r>
      <w:r w:rsidR="00915C64">
        <w:rPr>
          <w:rFonts w:ascii="Times New Roman" w:eastAsia="Times New Roman" w:hAnsi="Times New Roman" w:cs="Times New Roman"/>
          <w:sz w:val="24"/>
          <w:szCs w:val="24"/>
        </w:rPr>
        <w:t>riparian habitats</w:t>
      </w:r>
      <w:r w:rsidR="00FD17BA" w:rsidRPr="004A7BF7">
        <w:rPr>
          <w:rFonts w:ascii="Times New Roman" w:eastAsia="Times New Roman" w:hAnsi="Times New Roman" w:cs="Times New Roman"/>
          <w:sz w:val="24"/>
          <w:szCs w:val="24"/>
        </w:rPr>
        <w:t xml:space="preserve">. </w:t>
      </w:r>
      <w:r w:rsidR="00C030E9" w:rsidRPr="00C030E9">
        <w:rPr>
          <w:rFonts w:ascii="Times New Roman" w:eastAsia="Times New Roman" w:hAnsi="Times New Roman" w:cs="Times New Roman"/>
          <w:sz w:val="24"/>
          <w:szCs w:val="24"/>
        </w:rPr>
        <w:t xml:space="preserve">Road mortality in particular has a substantial negative impact on the survival of amphibians and reptiles (Baxter-Gilbert et. al, 2013). </w:t>
      </w:r>
      <w:r w:rsidR="00915C64">
        <w:rPr>
          <w:rFonts w:ascii="Times New Roman" w:eastAsia="Times New Roman" w:hAnsi="Times New Roman" w:cs="Times New Roman"/>
          <w:sz w:val="24"/>
          <w:szCs w:val="24"/>
        </w:rPr>
        <w:t>For some species, this is exasperated by life-history characteristics that include stage-specific</w:t>
      </w:r>
      <w:r w:rsidR="00C030E9" w:rsidRPr="00C030E9">
        <w:rPr>
          <w:rFonts w:ascii="Times New Roman" w:eastAsia="Times New Roman" w:hAnsi="Times New Roman" w:cs="Times New Roman"/>
          <w:sz w:val="24"/>
          <w:szCs w:val="24"/>
        </w:rPr>
        <w:t xml:space="preserve"> dispersal, for example when </w:t>
      </w:r>
      <w:r w:rsidR="00915C64">
        <w:rPr>
          <w:rFonts w:ascii="Times New Roman" w:eastAsia="Times New Roman" w:hAnsi="Times New Roman" w:cs="Times New Roman"/>
          <w:sz w:val="24"/>
          <w:szCs w:val="24"/>
        </w:rPr>
        <w:t xml:space="preserve">snapping turtle </w:t>
      </w:r>
      <w:r w:rsidR="00C030E9" w:rsidRPr="00C030E9">
        <w:rPr>
          <w:rFonts w:ascii="Times New Roman" w:eastAsia="Times New Roman" w:hAnsi="Times New Roman" w:cs="Times New Roman"/>
          <w:sz w:val="24"/>
          <w:szCs w:val="24"/>
        </w:rPr>
        <w:t>hatchlings leave their nest in search of suitable habitat</w:t>
      </w:r>
      <w:r w:rsidR="00915C64">
        <w:rPr>
          <w:rFonts w:ascii="Times New Roman" w:eastAsia="Times New Roman" w:hAnsi="Times New Roman" w:cs="Times New Roman"/>
          <w:sz w:val="24"/>
          <w:szCs w:val="24"/>
        </w:rPr>
        <w:t xml:space="preserve"> or dispersal of juveniles away from vernal pools </w:t>
      </w:r>
      <w:r w:rsidR="00D04379">
        <w:rPr>
          <w:rFonts w:ascii="Times New Roman" w:eastAsia="Times New Roman" w:hAnsi="Times New Roman" w:cs="Times New Roman"/>
          <w:sz w:val="24"/>
          <w:szCs w:val="24"/>
        </w:rPr>
        <w:t>post-hatching for many salamander species</w:t>
      </w:r>
      <w:r w:rsidR="00C030E9" w:rsidRPr="00C030E9">
        <w:rPr>
          <w:rFonts w:ascii="Times New Roman" w:eastAsia="Times New Roman" w:hAnsi="Times New Roman" w:cs="Times New Roman"/>
          <w:sz w:val="24"/>
          <w:szCs w:val="24"/>
        </w:rPr>
        <w:t xml:space="preserve"> (</w:t>
      </w:r>
      <w:r w:rsidR="00C030E9" w:rsidRPr="0077187F">
        <w:rPr>
          <w:rFonts w:ascii="Times New Roman" w:eastAsia="Times New Roman" w:hAnsi="Times New Roman" w:cs="Times New Roman"/>
          <w:sz w:val="24"/>
          <w:szCs w:val="24"/>
        </w:rPr>
        <w:t xml:space="preserve">Brown et. al, </w:t>
      </w:r>
      <w:r w:rsidR="00C030E9" w:rsidRPr="00906106">
        <w:rPr>
          <w:rFonts w:ascii="Times New Roman" w:eastAsia="Times New Roman" w:hAnsi="Times New Roman" w:cs="Times New Roman"/>
          <w:sz w:val="24"/>
          <w:szCs w:val="24"/>
        </w:rPr>
        <w:t>1993</w:t>
      </w:r>
      <w:r w:rsidR="00C030E9">
        <w:rPr>
          <w:rFonts w:ascii="Times New Roman" w:eastAsia="Times New Roman" w:hAnsi="Times New Roman" w:cs="Times New Roman"/>
          <w:sz w:val="24"/>
          <w:szCs w:val="24"/>
        </w:rPr>
        <w:t xml:space="preserve">; </w:t>
      </w:r>
      <w:r w:rsidR="00C030E9" w:rsidRPr="00C030E9">
        <w:rPr>
          <w:rFonts w:ascii="Times New Roman" w:eastAsia="Times New Roman" w:hAnsi="Times New Roman" w:cs="Times New Roman"/>
          <w:sz w:val="24"/>
          <w:szCs w:val="24"/>
        </w:rPr>
        <w:t>Congdon, 2015</w:t>
      </w:r>
      <w:r w:rsidR="00D04379">
        <w:rPr>
          <w:rFonts w:ascii="Times New Roman" w:eastAsia="Times New Roman" w:hAnsi="Times New Roman" w:cs="Times New Roman"/>
          <w:sz w:val="24"/>
          <w:szCs w:val="24"/>
        </w:rPr>
        <w:t xml:space="preserve">; </w:t>
      </w:r>
      <w:r w:rsidR="00D04379" w:rsidRPr="00C030E9">
        <w:rPr>
          <w:rFonts w:ascii="Times New Roman" w:eastAsia="Times New Roman" w:hAnsi="Times New Roman" w:cs="Times New Roman"/>
          <w:sz w:val="24"/>
          <w:szCs w:val="24"/>
        </w:rPr>
        <w:t>Stuart, 2006</w:t>
      </w:r>
      <w:r w:rsidR="00C030E9" w:rsidRPr="00C030E9">
        <w:rPr>
          <w:rFonts w:ascii="Times New Roman" w:eastAsia="Times New Roman" w:hAnsi="Times New Roman" w:cs="Times New Roman"/>
          <w:sz w:val="24"/>
          <w:szCs w:val="24"/>
        </w:rPr>
        <w:t xml:space="preserve">). </w:t>
      </w:r>
      <w:r w:rsidR="00C030E9">
        <w:rPr>
          <w:rFonts w:ascii="Times New Roman" w:eastAsia="Times New Roman" w:hAnsi="Times New Roman" w:cs="Times New Roman"/>
          <w:sz w:val="24"/>
          <w:szCs w:val="24"/>
        </w:rPr>
        <w:t xml:space="preserve">Importantly, life-stage specific impacts can result in long-lasting demographic impacts such as those associated with transient dynamics (Townley et al., 2008). </w:t>
      </w:r>
      <w:r w:rsidR="00D04379">
        <w:rPr>
          <w:rFonts w:ascii="Times New Roman" w:eastAsia="Times New Roman" w:hAnsi="Times New Roman" w:cs="Times New Roman"/>
          <w:sz w:val="24"/>
          <w:szCs w:val="24"/>
        </w:rPr>
        <w:t xml:space="preserve">That is, high stage-specific mortality can results in a destabilizing effect of the population as a whole as through time. </w:t>
      </w:r>
    </w:p>
    <w:p w14:paraId="4055852F" w14:textId="51D7AACA" w:rsidR="00BD15F1" w:rsidRDefault="00426B82" w:rsidP="004A7BF7">
      <w:pPr>
        <w:spacing w:line="240" w:lineRule="auto"/>
        <w:ind w:firstLine="720"/>
        <w:rPr>
          <w:rFonts w:ascii="Times New Roman" w:eastAsia="Times New Roman" w:hAnsi="Times New Roman" w:cs="Times New Roman"/>
          <w:sz w:val="24"/>
          <w:szCs w:val="24"/>
        </w:rPr>
      </w:pPr>
      <w:r w:rsidRPr="00035DBF">
        <w:rPr>
          <w:rFonts w:ascii="Times New Roman" w:eastAsia="Times New Roman" w:hAnsi="Times New Roman" w:cs="Times New Roman"/>
          <w:sz w:val="24"/>
          <w:szCs w:val="24"/>
        </w:rPr>
        <w:t xml:space="preserve">Throughout the northeastern region of the United States, roadways have fragmented habitats of all kinds. </w:t>
      </w:r>
      <w:r w:rsidR="00AB7E83" w:rsidRPr="00035DBF">
        <w:rPr>
          <w:rFonts w:ascii="Times New Roman" w:eastAsia="Times New Roman" w:hAnsi="Times New Roman" w:cs="Times New Roman"/>
          <w:sz w:val="24"/>
          <w:szCs w:val="24"/>
        </w:rPr>
        <w:t>For amphibians and reptiles, the</w:t>
      </w:r>
      <w:r w:rsidR="00184CD5">
        <w:rPr>
          <w:rFonts w:ascii="Times New Roman" w:eastAsia="Times New Roman" w:hAnsi="Times New Roman" w:cs="Times New Roman"/>
          <w:sz w:val="24"/>
          <w:szCs w:val="24"/>
        </w:rPr>
        <w:t>ir</w:t>
      </w:r>
      <w:r w:rsidR="00AB7E83" w:rsidRPr="00035DBF">
        <w:rPr>
          <w:rFonts w:ascii="Times New Roman" w:eastAsia="Times New Roman" w:hAnsi="Times New Roman" w:cs="Times New Roman"/>
          <w:sz w:val="24"/>
          <w:szCs w:val="24"/>
        </w:rPr>
        <w:t xml:space="preserve"> </w:t>
      </w:r>
      <w:r w:rsidR="00184CD5">
        <w:rPr>
          <w:rFonts w:ascii="Times New Roman" w:eastAsia="Times New Roman" w:hAnsi="Times New Roman" w:cs="Times New Roman"/>
          <w:sz w:val="24"/>
          <w:szCs w:val="24"/>
        </w:rPr>
        <w:t xml:space="preserve">attempted road </w:t>
      </w:r>
      <w:r w:rsidR="00AB7E83" w:rsidRPr="00035DBF">
        <w:rPr>
          <w:rFonts w:ascii="Times New Roman" w:eastAsia="Times New Roman" w:hAnsi="Times New Roman" w:cs="Times New Roman"/>
          <w:sz w:val="24"/>
          <w:szCs w:val="24"/>
        </w:rPr>
        <w:t>cross</w:t>
      </w:r>
      <w:r w:rsidR="00184CD5">
        <w:rPr>
          <w:rFonts w:ascii="Times New Roman" w:eastAsia="Times New Roman" w:hAnsi="Times New Roman" w:cs="Times New Roman"/>
          <w:sz w:val="24"/>
          <w:szCs w:val="24"/>
        </w:rPr>
        <w:t>ings may go</w:t>
      </w:r>
      <w:r w:rsidR="00AB7E83" w:rsidRPr="00035DBF">
        <w:rPr>
          <w:rFonts w:ascii="Times New Roman" w:eastAsia="Times New Roman" w:hAnsi="Times New Roman" w:cs="Times New Roman"/>
          <w:sz w:val="24"/>
          <w:szCs w:val="24"/>
        </w:rPr>
        <w:t xml:space="preserve"> unnoticed on most occasions. Due to </w:t>
      </w:r>
      <w:r w:rsidR="00D04379">
        <w:rPr>
          <w:rFonts w:ascii="Times New Roman" w:eastAsia="Times New Roman" w:hAnsi="Times New Roman" w:cs="Times New Roman"/>
          <w:sz w:val="24"/>
          <w:szCs w:val="24"/>
        </w:rPr>
        <w:t xml:space="preserve">relatively </w:t>
      </w:r>
      <w:r w:rsidR="00F34CC9">
        <w:rPr>
          <w:rFonts w:ascii="Times New Roman" w:eastAsia="Times New Roman" w:hAnsi="Times New Roman" w:cs="Times New Roman"/>
          <w:sz w:val="24"/>
          <w:szCs w:val="24"/>
        </w:rPr>
        <w:t>high road</w:t>
      </w:r>
      <w:r w:rsidR="00AB7E83" w:rsidRPr="00035DBF">
        <w:rPr>
          <w:rFonts w:ascii="Times New Roman" w:eastAsia="Times New Roman" w:hAnsi="Times New Roman" w:cs="Times New Roman"/>
          <w:sz w:val="24"/>
          <w:szCs w:val="24"/>
        </w:rPr>
        <w:t xml:space="preserve"> speed</w:t>
      </w:r>
      <w:r w:rsidR="006C0CFE" w:rsidRPr="00035DBF">
        <w:rPr>
          <w:rFonts w:ascii="Times New Roman" w:eastAsia="Times New Roman" w:hAnsi="Times New Roman" w:cs="Times New Roman"/>
          <w:sz w:val="24"/>
          <w:szCs w:val="24"/>
        </w:rPr>
        <w:t xml:space="preserve"> </w:t>
      </w:r>
      <w:r w:rsidR="00AB7E83" w:rsidRPr="00035DBF">
        <w:rPr>
          <w:rFonts w:ascii="Times New Roman" w:eastAsia="Times New Roman" w:hAnsi="Times New Roman" w:cs="Times New Roman"/>
          <w:sz w:val="24"/>
          <w:szCs w:val="24"/>
        </w:rPr>
        <w:t>limit</w:t>
      </w:r>
      <w:r w:rsidR="00F34CC9">
        <w:rPr>
          <w:rFonts w:ascii="Times New Roman" w:eastAsia="Times New Roman" w:hAnsi="Times New Roman" w:cs="Times New Roman"/>
          <w:sz w:val="24"/>
          <w:szCs w:val="24"/>
        </w:rPr>
        <w:t>s</w:t>
      </w:r>
      <w:r w:rsidR="00AB7E83" w:rsidRPr="00035DBF">
        <w:rPr>
          <w:rFonts w:ascii="Times New Roman" w:eastAsia="Times New Roman" w:hAnsi="Times New Roman" w:cs="Times New Roman"/>
          <w:sz w:val="24"/>
          <w:szCs w:val="24"/>
        </w:rPr>
        <w:t xml:space="preserve"> and </w:t>
      </w:r>
      <w:r w:rsidR="00E64726" w:rsidRPr="00035DBF">
        <w:rPr>
          <w:rFonts w:ascii="Times New Roman" w:eastAsia="Times New Roman" w:hAnsi="Times New Roman" w:cs="Times New Roman"/>
          <w:sz w:val="24"/>
          <w:szCs w:val="24"/>
        </w:rPr>
        <w:t xml:space="preserve">the </w:t>
      </w:r>
      <w:r w:rsidR="00184CD5">
        <w:rPr>
          <w:rFonts w:ascii="Times New Roman" w:eastAsia="Times New Roman" w:hAnsi="Times New Roman" w:cs="Times New Roman"/>
          <w:sz w:val="24"/>
          <w:szCs w:val="24"/>
        </w:rPr>
        <w:t xml:space="preserve">small </w:t>
      </w:r>
      <w:r w:rsidR="00E64726" w:rsidRPr="00035DBF">
        <w:rPr>
          <w:rFonts w:ascii="Times New Roman" w:eastAsia="Times New Roman" w:hAnsi="Times New Roman" w:cs="Times New Roman"/>
          <w:sz w:val="24"/>
          <w:szCs w:val="24"/>
        </w:rPr>
        <w:t xml:space="preserve">size of </w:t>
      </w:r>
      <w:r w:rsidR="00184CD5">
        <w:rPr>
          <w:rFonts w:ascii="Times New Roman" w:eastAsia="Times New Roman" w:hAnsi="Times New Roman" w:cs="Times New Roman"/>
          <w:sz w:val="24"/>
          <w:szCs w:val="24"/>
        </w:rPr>
        <w:t>many migrating species</w:t>
      </w:r>
      <w:r w:rsidR="00E64726" w:rsidRPr="00035DBF">
        <w:rPr>
          <w:rFonts w:ascii="Times New Roman" w:eastAsia="Times New Roman" w:hAnsi="Times New Roman" w:cs="Times New Roman"/>
          <w:sz w:val="24"/>
          <w:szCs w:val="24"/>
        </w:rPr>
        <w:t xml:space="preserve">, </w:t>
      </w:r>
      <w:r w:rsidR="00D04379">
        <w:rPr>
          <w:rFonts w:ascii="Times New Roman" w:eastAsia="Times New Roman" w:hAnsi="Times New Roman" w:cs="Times New Roman"/>
          <w:sz w:val="24"/>
          <w:szCs w:val="24"/>
        </w:rPr>
        <w:t>they are</w:t>
      </w:r>
      <w:r w:rsidR="00AB7E83" w:rsidRPr="00035DBF">
        <w:rPr>
          <w:rFonts w:ascii="Times New Roman" w:eastAsia="Times New Roman" w:hAnsi="Times New Roman" w:cs="Times New Roman"/>
          <w:sz w:val="24"/>
          <w:szCs w:val="24"/>
        </w:rPr>
        <w:t xml:space="preserve"> highly susceptible to road mortality. </w:t>
      </w:r>
      <w:r w:rsidR="00F34CC9">
        <w:rPr>
          <w:rFonts w:ascii="Times New Roman" w:eastAsia="Times New Roman" w:hAnsi="Times New Roman" w:cs="Times New Roman"/>
          <w:sz w:val="24"/>
          <w:szCs w:val="24"/>
        </w:rPr>
        <w:t>Even for larger organisms such as turtles, road mortality is substantial (</w:t>
      </w:r>
      <w:r w:rsidR="0077187F">
        <w:rPr>
          <w:rFonts w:ascii="Times New Roman" w:eastAsia="Times New Roman" w:hAnsi="Times New Roman" w:cs="Times New Roman"/>
          <w:sz w:val="24"/>
          <w:szCs w:val="24"/>
        </w:rPr>
        <w:t>Congdon, 1999</w:t>
      </w:r>
      <w:r w:rsidR="00F34CC9">
        <w:rPr>
          <w:rFonts w:ascii="Times New Roman" w:eastAsia="Times New Roman" w:hAnsi="Times New Roman" w:cs="Times New Roman"/>
          <w:sz w:val="24"/>
          <w:szCs w:val="24"/>
        </w:rPr>
        <w:t xml:space="preserve">). </w:t>
      </w:r>
      <w:r w:rsidR="00D35F2C">
        <w:rPr>
          <w:rFonts w:ascii="Times New Roman" w:eastAsia="Times New Roman" w:hAnsi="Times New Roman" w:cs="Times New Roman"/>
          <w:sz w:val="24"/>
          <w:szCs w:val="24"/>
        </w:rPr>
        <w:t xml:space="preserve">The Lower Hudson Valley region of New York State has </w:t>
      </w:r>
      <w:r w:rsidR="00322507">
        <w:rPr>
          <w:rFonts w:ascii="Times New Roman" w:eastAsia="Times New Roman" w:hAnsi="Times New Roman" w:cs="Times New Roman"/>
          <w:sz w:val="24"/>
          <w:szCs w:val="24"/>
        </w:rPr>
        <w:t xml:space="preserve">seen </w:t>
      </w:r>
      <w:r w:rsidR="00D35F2C">
        <w:rPr>
          <w:rFonts w:ascii="Times New Roman" w:eastAsia="Times New Roman" w:hAnsi="Times New Roman" w:cs="Times New Roman"/>
          <w:sz w:val="24"/>
          <w:szCs w:val="24"/>
        </w:rPr>
        <w:t>increasing</w:t>
      </w:r>
      <w:r w:rsidR="00322507">
        <w:rPr>
          <w:rFonts w:ascii="Times New Roman" w:eastAsia="Times New Roman" w:hAnsi="Times New Roman" w:cs="Times New Roman"/>
          <w:sz w:val="24"/>
          <w:szCs w:val="24"/>
        </w:rPr>
        <w:t xml:space="preserve"> development during the </w:t>
      </w:r>
      <w:r w:rsidR="008913B8">
        <w:rPr>
          <w:rFonts w:ascii="Times New Roman" w:eastAsia="Times New Roman" w:hAnsi="Times New Roman" w:cs="Times New Roman"/>
          <w:sz w:val="24"/>
          <w:szCs w:val="24"/>
        </w:rPr>
        <w:t>past fifty years</w:t>
      </w:r>
      <w:r w:rsidR="00D35F2C">
        <w:rPr>
          <w:rFonts w:ascii="Times New Roman" w:eastAsia="Times New Roman" w:hAnsi="Times New Roman" w:cs="Times New Roman"/>
          <w:sz w:val="24"/>
          <w:szCs w:val="24"/>
        </w:rPr>
        <w:t xml:space="preserve">, </w:t>
      </w:r>
      <w:r w:rsidR="008913B8">
        <w:rPr>
          <w:rFonts w:ascii="Times New Roman" w:eastAsia="Times New Roman" w:hAnsi="Times New Roman" w:cs="Times New Roman"/>
          <w:sz w:val="24"/>
          <w:szCs w:val="24"/>
        </w:rPr>
        <w:t>coinciding with</w:t>
      </w:r>
      <w:r w:rsidR="00D04379">
        <w:rPr>
          <w:rFonts w:ascii="Times New Roman" w:eastAsia="Times New Roman" w:hAnsi="Times New Roman" w:cs="Times New Roman"/>
          <w:sz w:val="24"/>
          <w:szCs w:val="24"/>
        </w:rPr>
        <w:t xml:space="preserve"> a</w:t>
      </w:r>
      <w:r w:rsidR="008913B8">
        <w:rPr>
          <w:rFonts w:ascii="Times New Roman" w:eastAsia="Times New Roman" w:hAnsi="Times New Roman" w:cs="Times New Roman"/>
          <w:sz w:val="24"/>
          <w:szCs w:val="24"/>
        </w:rPr>
        <w:t xml:space="preserve"> </w:t>
      </w:r>
      <w:r w:rsidR="00D35F2C">
        <w:rPr>
          <w:rFonts w:ascii="Times New Roman" w:eastAsia="Times New Roman" w:hAnsi="Times New Roman" w:cs="Times New Roman"/>
          <w:sz w:val="24"/>
          <w:szCs w:val="24"/>
        </w:rPr>
        <w:t xml:space="preserve">rises in the human population and a more robust </w:t>
      </w:r>
      <w:r w:rsidR="00C030E9">
        <w:rPr>
          <w:rFonts w:ascii="Times New Roman" w:eastAsia="Times New Roman" w:hAnsi="Times New Roman" w:cs="Times New Roman"/>
          <w:sz w:val="24"/>
          <w:szCs w:val="24"/>
        </w:rPr>
        <w:t xml:space="preserve">roadway </w:t>
      </w:r>
      <w:r w:rsidR="00D35F2C">
        <w:rPr>
          <w:rFonts w:ascii="Times New Roman" w:eastAsia="Times New Roman" w:hAnsi="Times New Roman" w:cs="Times New Roman"/>
          <w:sz w:val="24"/>
          <w:szCs w:val="24"/>
        </w:rPr>
        <w:t>system.  The roadway system</w:t>
      </w:r>
      <w:r w:rsidR="008913B8">
        <w:rPr>
          <w:rFonts w:ascii="Times New Roman" w:eastAsia="Times New Roman" w:hAnsi="Times New Roman" w:cs="Times New Roman"/>
          <w:sz w:val="24"/>
          <w:szCs w:val="24"/>
        </w:rPr>
        <w:t>, in turn,</w:t>
      </w:r>
      <w:r w:rsidR="00D35F2C">
        <w:rPr>
          <w:rFonts w:ascii="Times New Roman" w:eastAsia="Times New Roman" w:hAnsi="Times New Roman" w:cs="Times New Roman"/>
          <w:sz w:val="24"/>
          <w:szCs w:val="24"/>
        </w:rPr>
        <w:t xml:space="preserve"> has increased mortality of amphibians and reptiles</w:t>
      </w:r>
      <w:r w:rsidR="00C81697">
        <w:rPr>
          <w:rFonts w:ascii="Times New Roman" w:eastAsia="Times New Roman" w:hAnsi="Times New Roman" w:cs="Times New Roman"/>
          <w:sz w:val="24"/>
          <w:szCs w:val="24"/>
        </w:rPr>
        <w:t>, as well as subjecting them to other anthropogenic impacts (e.g., pollution such as road salts</w:t>
      </w:r>
      <w:r w:rsidR="00C030E9">
        <w:rPr>
          <w:rFonts w:ascii="Times New Roman" w:eastAsia="Times New Roman" w:hAnsi="Times New Roman" w:cs="Times New Roman"/>
          <w:sz w:val="24"/>
          <w:szCs w:val="24"/>
        </w:rPr>
        <w:t xml:space="preserve"> - </w:t>
      </w:r>
      <w:r w:rsidR="0077187F">
        <w:rPr>
          <w:rFonts w:ascii="Times New Roman" w:eastAsia="Times New Roman" w:hAnsi="Times New Roman" w:cs="Times New Roman"/>
          <w:sz w:val="24"/>
          <w:szCs w:val="24"/>
        </w:rPr>
        <w:t>Coffin, 2007</w:t>
      </w:r>
      <w:r w:rsidR="00C81697">
        <w:rPr>
          <w:rFonts w:ascii="Times New Roman" w:eastAsia="Times New Roman" w:hAnsi="Times New Roman" w:cs="Times New Roman"/>
          <w:sz w:val="24"/>
          <w:szCs w:val="24"/>
        </w:rPr>
        <w:t>). These impacts cause increases in the risk of localized extinctions for many species</w:t>
      </w:r>
      <w:r w:rsidR="00D35F2C">
        <w:rPr>
          <w:rFonts w:ascii="Times New Roman" w:eastAsia="Times New Roman" w:hAnsi="Times New Roman" w:cs="Times New Roman"/>
          <w:sz w:val="24"/>
          <w:szCs w:val="24"/>
        </w:rPr>
        <w:t xml:space="preserve">. </w:t>
      </w:r>
      <w:r w:rsidR="00C81697">
        <w:rPr>
          <w:rFonts w:ascii="Times New Roman" w:eastAsia="Times New Roman" w:hAnsi="Times New Roman" w:cs="Times New Roman"/>
          <w:sz w:val="24"/>
          <w:szCs w:val="24"/>
        </w:rPr>
        <w:t>One approach to addressing these impacts, and thus mitigating extinction risks, is to increase habitat connectivity among population fragments (</w:t>
      </w:r>
      <w:r w:rsidR="008F422D">
        <w:rPr>
          <w:rFonts w:ascii="Times New Roman" w:eastAsia="Times New Roman" w:hAnsi="Times New Roman" w:cs="Times New Roman"/>
          <w:sz w:val="24"/>
          <w:szCs w:val="24"/>
        </w:rPr>
        <w:t>Coffin, 2007</w:t>
      </w:r>
      <w:r w:rsidR="002B35B1">
        <w:rPr>
          <w:rFonts w:ascii="Times New Roman" w:eastAsia="Times New Roman" w:hAnsi="Times New Roman" w:cs="Times New Roman"/>
          <w:sz w:val="24"/>
          <w:szCs w:val="24"/>
        </w:rPr>
        <w:t xml:space="preserve">; </w:t>
      </w:r>
      <w:proofErr w:type="spellStart"/>
      <w:r w:rsidR="002B35B1">
        <w:rPr>
          <w:rFonts w:ascii="Times New Roman" w:eastAsia="Times New Roman" w:hAnsi="Times New Roman" w:cs="Times New Roman"/>
          <w:sz w:val="24"/>
          <w:szCs w:val="24"/>
        </w:rPr>
        <w:t>Karraker</w:t>
      </w:r>
      <w:proofErr w:type="spellEnd"/>
      <w:r w:rsidR="002B35B1">
        <w:rPr>
          <w:rFonts w:ascii="Times New Roman" w:eastAsia="Times New Roman" w:hAnsi="Times New Roman" w:cs="Times New Roman"/>
          <w:sz w:val="24"/>
          <w:szCs w:val="24"/>
        </w:rPr>
        <w:t xml:space="preserve"> et al. 2007</w:t>
      </w:r>
      <w:r w:rsidR="00C81697">
        <w:rPr>
          <w:rFonts w:ascii="Times New Roman" w:eastAsia="Times New Roman" w:hAnsi="Times New Roman" w:cs="Times New Roman"/>
          <w:sz w:val="24"/>
          <w:szCs w:val="24"/>
        </w:rPr>
        <w:t>).</w:t>
      </w:r>
    </w:p>
    <w:p w14:paraId="70517F92" w14:textId="77777777" w:rsidR="005109DA" w:rsidRDefault="00535D3C" w:rsidP="005109DA">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F065B3" w:rsidRPr="00F065B3">
        <w:rPr>
          <w:rFonts w:ascii="Times New Roman" w:eastAsia="Times New Roman" w:hAnsi="Times New Roman" w:cs="Times New Roman"/>
          <w:sz w:val="24"/>
          <w:szCs w:val="24"/>
        </w:rPr>
        <w:t>One set of management strategies that can</w:t>
      </w:r>
      <w:r w:rsidR="0093392E" w:rsidRPr="00F065B3">
        <w:rPr>
          <w:rFonts w:ascii="Times New Roman" w:eastAsia="Times New Roman" w:hAnsi="Times New Roman" w:cs="Times New Roman"/>
          <w:sz w:val="24"/>
          <w:szCs w:val="24"/>
        </w:rPr>
        <w:t xml:space="preserve"> mitigate th</w:t>
      </w:r>
      <w:r w:rsidR="00F34CC9" w:rsidRPr="00F065B3">
        <w:rPr>
          <w:rFonts w:ascii="Times New Roman" w:eastAsia="Times New Roman" w:hAnsi="Times New Roman" w:cs="Times New Roman"/>
          <w:sz w:val="24"/>
          <w:szCs w:val="24"/>
        </w:rPr>
        <w:t>ese</w:t>
      </w:r>
      <w:r w:rsidR="0093392E" w:rsidRPr="00F065B3">
        <w:rPr>
          <w:rFonts w:ascii="Times New Roman" w:eastAsia="Times New Roman" w:hAnsi="Times New Roman" w:cs="Times New Roman"/>
          <w:sz w:val="24"/>
          <w:szCs w:val="24"/>
        </w:rPr>
        <w:t xml:space="preserve"> negative impact</w:t>
      </w:r>
      <w:r w:rsidR="00F34CC9" w:rsidRPr="00F065B3">
        <w:rPr>
          <w:rFonts w:ascii="Times New Roman" w:eastAsia="Times New Roman" w:hAnsi="Times New Roman" w:cs="Times New Roman"/>
          <w:sz w:val="24"/>
          <w:szCs w:val="24"/>
        </w:rPr>
        <w:t>s</w:t>
      </w:r>
      <w:r w:rsidR="00F065B3" w:rsidRPr="00F065B3">
        <w:rPr>
          <w:rFonts w:ascii="Times New Roman" w:eastAsia="Times New Roman" w:hAnsi="Times New Roman" w:cs="Times New Roman"/>
          <w:sz w:val="24"/>
          <w:szCs w:val="24"/>
        </w:rPr>
        <w:t xml:space="preserve"> entails</w:t>
      </w:r>
      <w:r w:rsidRPr="00F065B3">
        <w:rPr>
          <w:rFonts w:ascii="Times New Roman" w:eastAsia="Times New Roman" w:hAnsi="Times New Roman" w:cs="Times New Roman"/>
          <w:sz w:val="24"/>
          <w:szCs w:val="24"/>
        </w:rPr>
        <w:t xml:space="preserve"> </w:t>
      </w:r>
      <w:r w:rsidR="00F065B3">
        <w:rPr>
          <w:rFonts w:ascii="Times New Roman" w:eastAsia="Times New Roman" w:hAnsi="Times New Roman" w:cs="Times New Roman"/>
          <w:sz w:val="24"/>
          <w:szCs w:val="24"/>
        </w:rPr>
        <w:t xml:space="preserve">building additional infrastructure </w:t>
      </w:r>
      <w:r w:rsidR="00B90F4C">
        <w:rPr>
          <w:rFonts w:ascii="Times New Roman" w:eastAsia="Times New Roman" w:hAnsi="Times New Roman" w:cs="Times New Roman"/>
          <w:sz w:val="24"/>
          <w:szCs w:val="24"/>
        </w:rPr>
        <w:t>with the designated purpose of connecting</w:t>
      </w:r>
      <w:r w:rsidRPr="00F065B3">
        <w:rPr>
          <w:rFonts w:ascii="Times New Roman" w:eastAsia="Times New Roman" w:hAnsi="Times New Roman" w:cs="Times New Roman"/>
          <w:sz w:val="24"/>
          <w:szCs w:val="24"/>
        </w:rPr>
        <w:t xml:space="preserve"> fragment</w:t>
      </w:r>
      <w:r w:rsidR="00B90F4C">
        <w:rPr>
          <w:rFonts w:ascii="Times New Roman" w:eastAsia="Times New Roman" w:hAnsi="Times New Roman" w:cs="Times New Roman"/>
          <w:sz w:val="24"/>
          <w:szCs w:val="24"/>
        </w:rPr>
        <w:t>ed</w:t>
      </w:r>
      <w:r w:rsidR="00F34CC9" w:rsidRPr="00F065B3">
        <w:rPr>
          <w:rFonts w:ascii="Times New Roman" w:eastAsia="Times New Roman" w:hAnsi="Times New Roman" w:cs="Times New Roman"/>
          <w:sz w:val="24"/>
          <w:szCs w:val="24"/>
        </w:rPr>
        <w:t xml:space="preserve"> wildlife </w:t>
      </w:r>
      <w:r w:rsidRPr="00F065B3">
        <w:rPr>
          <w:rFonts w:ascii="Times New Roman" w:eastAsia="Times New Roman" w:hAnsi="Times New Roman" w:cs="Times New Roman"/>
          <w:sz w:val="24"/>
          <w:szCs w:val="24"/>
        </w:rPr>
        <w:t>habitat</w:t>
      </w:r>
      <w:r w:rsidR="00B90F4C">
        <w:rPr>
          <w:rFonts w:ascii="Times New Roman" w:eastAsia="Times New Roman" w:hAnsi="Times New Roman" w:cs="Times New Roman"/>
          <w:sz w:val="24"/>
          <w:szCs w:val="24"/>
        </w:rPr>
        <w:t>. Such structures are generally referred to as ‘wildlife passages’ (</w:t>
      </w:r>
      <w:r w:rsidR="00B90F4C" w:rsidRPr="00F065B3">
        <w:rPr>
          <w:rFonts w:ascii="Times New Roman" w:eastAsia="Times New Roman" w:hAnsi="Times New Roman" w:cs="Times New Roman"/>
          <w:sz w:val="24"/>
          <w:szCs w:val="24"/>
        </w:rPr>
        <w:t>Jackson and Griffin, 2000</w:t>
      </w:r>
      <w:r w:rsidR="00B90F4C">
        <w:rPr>
          <w:rFonts w:ascii="Times New Roman" w:eastAsia="Times New Roman" w:hAnsi="Times New Roman" w:cs="Times New Roman"/>
          <w:sz w:val="24"/>
          <w:szCs w:val="24"/>
        </w:rPr>
        <w:t>)</w:t>
      </w:r>
      <w:r w:rsidRPr="00F065B3">
        <w:rPr>
          <w:rFonts w:ascii="Times New Roman" w:eastAsia="Times New Roman" w:hAnsi="Times New Roman" w:cs="Times New Roman"/>
          <w:sz w:val="24"/>
          <w:szCs w:val="24"/>
        </w:rPr>
        <w:t xml:space="preserve">. </w:t>
      </w:r>
      <w:r w:rsidR="00F065B3" w:rsidRPr="00F065B3">
        <w:rPr>
          <w:rFonts w:ascii="Times New Roman" w:eastAsia="Times New Roman" w:hAnsi="Times New Roman" w:cs="Times New Roman"/>
          <w:sz w:val="24"/>
          <w:szCs w:val="24"/>
        </w:rPr>
        <w:t>For example,</w:t>
      </w:r>
      <w:r w:rsidRPr="00F065B3">
        <w:rPr>
          <w:rFonts w:ascii="Times New Roman" w:eastAsia="Times New Roman" w:hAnsi="Times New Roman" w:cs="Times New Roman"/>
          <w:sz w:val="24"/>
          <w:szCs w:val="24"/>
        </w:rPr>
        <w:t xml:space="preserve"> wildlife </w:t>
      </w:r>
      <w:r w:rsidR="00F065B3" w:rsidRPr="00F065B3">
        <w:rPr>
          <w:rFonts w:ascii="Times New Roman" w:eastAsia="Times New Roman" w:hAnsi="Times New Roman" w:cs="Times New Roman"/>
          <w:sz w:val="24"/>
          <w:szCs w:val="24"/>
        </w:rPr>
        <w:t>b</w:t>
      </w:r>
      <w:r w:rsidR="0093392E" w:rsidRPr="00F065B3">
        <w:rPr>
          <w:rFonts w:ascii="Times New Roman" w:eastAsia="Times New Roman" w:hAnsi="Times New Roman" w:cs="Times New Roman"/>
          <w:sz w:val="24"/>
          <w:szCs w:val="24"/>
        </w:rPr>
        <w:t>ridges</w:t>
      </w:r>
      <w:r w:rsidR="00F065B3" w:rsidRPr="00F065B3">
        <w:rPr>
          <w:rFonts w:ascii="Times New Roman" w:eastAsia="Times New Roman" w:hAnsi="Times New Roman" w:cs="Times New Roman"/>
          <w:sz w:val="24"/>
          <w:szCs w:val="24"/>
        </w:rPr>
        <w:t>,</w:t>
      </w:r>
      <w:r w:rsidR="0093392E" w:rsidRPr="00F065B3">
        <w:rPr>
          <w:rFonts w:ascii="Times New Roman" w:eastAsia="Times New Roman" w:hAnsi="Times New Roman" w:cs="Times New Roman"/>
          <w:sz w:val="24"/>
          <w:szCs w:val="24"/>
        </w:rPr>
        <w:t xml:space="preserve"> </w:t>
      </w:r>
      <w:r w:rsidR="00F34CC9" w:rsidRPr="00F065B3">
        <w:rPr>
          <w:rFonts w:ascii="Times New Roman" w:eastAsia="Times New Roman" w:hAnsi="Times New Roman" w:cs="Times New Roman"/>
          <w:sz w:val="24"/>
          <w:szCs w:val="24"/>
        </w:rPr>
        <w:t xml:space="preserve">that pass over </w:t>
      </w:r>
      <w:r w:rsidR="00F065B3" w:rsidRPr="00F065B3">
        <w:rPr>
          <w:rFonts w:ascii="Times New Roman" w:eastAsia="Times New Roman" w:hAnsi="Times New Roman" w:cs="Times New Roman"/>
          <w:sz w:val="24"/>
          <w:szCs w:val="24"/>
        </w:rPr>
        <w:t xml:space="preserve">barriers </w:t>
      </w:r>
      <w:r w:rsidR="00F34CC9" w:rsidRPr="00F065B3">
        <w:rPr>
          <w:rFonts w:ascii="Times New Roman" w:eastAsia="Times New Roman" w:hAnsi="Times New Roman" w:cs="Times New Roman"/>
          <w:sz w:val="24"/>
          <w:szCs w:val="24"/>
        </w:rPr>
        <w:t xml:space="preserve">can </w:t>
      </w:r>
      <w:r w:rsidR="00F065B3" w:rsidRPr="00F065B3">
        <w:rPr>
          <w:rFonts w:ascii="Times New Roman" w:eastAsia="Times New Roman" w:hAnsi="Times New Roman" w:cs="Times New Roman"/>
          <w:sz w:val="24"/>
          <w:szCs w:val="24"/>
        </w:rPr>
        <w:t>provide critical</w:t>
      </w:r>
      <w:r w:rsidR="00F34CC9" w:rsidRPr="00F065B3">
        <w:rPr>
          <w:rFonts w:ascii="Times New Roman" w:eastAsia="Times New Roman" w:hAnsi="Times New Roman" w:cs="Times New Roman"/>
          <w:sz w:val="24"/>
          <w:szCs w:val="24"/>
        </w:rPr>
        <w:t xml:space="preserve"> connections between habitat patches (</w:t>
      </w:r>
      <w:r w:rsidR="009C162A" w:rsidRPr="00F065B3">
        <w:rPr>
          <w:rFonts w:ascii="Times New Roman" w:eastAsia="Times New Roman" w:hAnsi="Times New Roman" w:cs="Times New Roman"/>
          <w:sz w:val="24"/>
          <w:szCs w:val="24"/>
        </w:rPr>
        <w:t xml:space="preserve">Hess and Fischer, </w:t>
      </w:r>
      <w:r w:rsidR="009D1AC5" w:rsidRPr="00F065B3">
        <w:rPr>
          <w:rFonts w:ascii="Times New Roman" w:eastAsia="Times New Roman" w:hAnsi="Times New Roman" w:cs="Times New Roman"/>
          <w:sz w:val="24"/>
          <w:szCs w:val="24"/>
        </w:rPr>
        <w:t>2001</w:t>
      </w:r>
      <w:r w:rsidR="00F34CC9" w:rsidRPr="00F065B3">
        <w:rPr>
          <w:rFonts w:ascii="Times New Roman" w:eastAsia="Times New Roman" w:hAnsi="Times New Roman" w:cs="Times New Roman"/>
          <w:sz w:val="24"/>
          <w:szCs w:val="24"/>
        </w:rPr>
        <w:t>)</w:t>
      </w:r>
      <w:r w:rsidR="0093392E" w:rsidRPr="00F065B3">
        <w:rPr>
          <w:rFonts w:ascii="Times New Roman" w:eastAsia="Times New Roman" w:hAnsi="Times New Roman" w:cs="Times New Roman"/>
          <w:sz w:val="24"/>
          <w:szCs w:val="24"/>
        </w:rPr>
        <w:t xml:space="preserve">. </w:t>
      </w:r>
      <w:r w:rsidR="002D374E">
        <w:rPr>
          <w:rFonts w:ascii="Times New Roman" w:eastAsia="Times New Roman" w:hAnsi="Times New Roman" w:cs="Times New Roman"/>
          <w:sz w:val="24"/>
          <w:szCs w:val="24"/>
        </w:rPr>
        <w:t xml:space="preserve">There is evidence that </w:t>
      </w:r>
      <w:r w:rsidR="0093392E">
        <w:rPr>
          <w:rFonts w:ascii="Times New Roman" w:eastAsia="Times New Roman" w:hAnsi="Times New Roman" w:cs="Times New Roman"/>
          <w:sz w:val="24"/>
          <w:szCs w:val="24"/>
        </w:rPr>
        <w:t xml:space="preserve">wildlife bridges </w:t>
      </w:r>
      <w:r w:rsidR="002D374E">
        <w:rPr>
          <w:rFonts w:ascii="Times New Roman" w:eastAsia="Times New Roman" w:hAnsi="Times New Roman" w:cs="Times New Roman"/>
          <w:sz w:val="24"/>
          <w:szCs w:val="24"/>
        </w:rPr>
        <w:t xml:space="preserve">can </w:t>
      </w:r>
      <w:r w:rsidR="0093392E">
        <w:rPr>
          <w:rFonts w:ascii="Times New Roman" w:eastAsia="Times New Roman" w:hAnsi="Times New Roman" w:cs="Times New Roman"/>
          <w:sz w:val="24"/>
          <w:szCs w:val="24"/>
        </w:rPr>
        <w:t xml:space="preserve">successfully </w:t>
      </w:r>
      <w:r w:rsidR="002D374E">
        <w:rPr>
          <w:rFonts w:ascii="Times New Roman" w:eastAsia="Times New Roman" w:hAnsi="Times New Roman" w:cs="Times New Roman"/>
          <w:sz w:val="24"/>
          <w:szCs w:val="24"/>
        </w:rPr>
        <w:t>connect habitat</w:t>
      </w:r>
      <w:r w:rsidR="0093392E">
        <w:rPr>
          <w:rFonts w:ascii="Times New Roman" w:eastAsia="Times New Roman" w:hAnsi="Times New Roman" w:cs="Times New Roman"/>
          <w:sz w:val="24"/>
          <w:szCs w:val="24"/>
        </w:rPr>
        <w:t xml:space="preserve"> across major highways </w:t>
      </w:r>
      <w:r w:rsidR="009D1AC5">
        <w:rPr>
          <w:rFonts w:ascii="Times New Roman" w:eastAsia="Times New Roman" w:hAnsi="Times New Roman" w:cs="Times New Roman"/>
          <w:sz w:val="24"/>
          <w:szCs w:val="24"/>
        </w:rPr>
        <w:t>(</w:t>
      </w:r>
      <w:proofErr w:type="spellStart"/>
      <w:r w:rsidR="009D1AC5">
        <w:rPr>
          <w:rFonts w:ascii="Times New Roman" w:eastAsia="Times New Roman" w:hAnsi="Times New Roman" w:cs="Times New Roman"/>
          <w:sz w:val="24"/>
          <w:szCs w:val="24"/>
        </w:rPr>
        <w:t>Corlatti</w:t>
      </w:r>
      <w:proofErr w:type="spellEnd"/>
      <w:r w:rsidR="009D1AC5">
        <w:rPr>
          <w:rFonts w:ascii="Times New Roman" w:eastAsia="Times New Roman" w:hAnsi="Times New Roman" w:cs="Times New Roman"/>
          <w:sz w:val="24"/>
          <w:szCs w:val="24"/>
        </w:rPr>
        <w:t xml:space="preserve"> et. al, 2009</w:t>
      </w:r>
      <w:r w:rsidR="0093392E">
        <w:rPr>
          <w:rFonts w:ascii="Times New Roman" w:eastAsia="Times New Roman" w:hAnsi="Times New Roman" w:cs="Times New Roman"/>
          <w:sz w:val="24"/>
          <w:szCs w:val="24"/>
        </w:rPr>
        <w:t xml:space="preserve">). </w:t>
      </w:r>
      <w:r w:rsidR="00906106">
        <w:rPr>
          <w:rFonts w:ascii="Times New Roman" w:eastAsia="Times New Roman" w:hAnsi="Times New Roman" w:cs="Times New Roman"/>
          <w:sz w:val="24"/>
          <w:szCs w:val="24"/>
        </w:rPr>
        <w:t xml:space="preserve">With larger roadways, bridges </w:t>
      </w:r>
      <w:r w:rsidR="00DA5137">
        <w:rPr>
          <w:rFonts w:ascii="Times New Roman" w:eastAsia="Times New Roman" w:hAnsi="Times New Roman" w:cs="Times New Roman"/>
          <w:sz w:val="24"/>
          <w:szCs w:val="24"/>
        </w:rPr>
        <w:t xml:space="preserve">could </w:t>
      </w:r>
      <w:r w:rsidR="00906106">
        <w:rPr>
          <w:rFonts w:ascii="Times New Roman" w:eastAsia="Times New Roman" w:hAnsi="Times New Roman" w:cs="Times New Roman"/>
          <w:sz w:val="24"/>
          <w:szCs w:val="24"/>
        </w:rPr>
        <w:t xml:space="preserve">be </w:t>
      </w:r>
      <w:r w:rsidR="00DA5137">
        <w:rPr>
          <w:rFonts w:ascii="Times New Roman" w:eastAsia="Times New Roman" w:hAnsi="Times New Roman" w:cs="Times New Roman"/>
          <w:sz w:val="24"/>
          <w:szCs w:val="24"/>
        </w:rPr>
        <w:t xml:space="preserve">built </w:t>
      </w:r>
      <w:r w:rsidR="00906106">
        <w:rPr>
          <w:rFonts w:ascii="Times New Roman" w:eastAsia="Times New Roman" w:hAnsi="Times New Roman" w:cs="Times New Roman"/>
          <w:sz w:val="24"/>
          <w:szCs w:val="24"/>
        </w:rPr>
        <w:t xml:space="preserve">to ensure the amount of habitat is adequate for the wildlife to cross </w:t>
      </w:r>
      <w:r w:rsidR="00DA5137">
        <w:rPr>
          <w:rFonts w:ascii="Times New Roman" w:eastAsia="Times New Roman" w:hAnsi="Times New Roman" w:cs="Times New Roman"/>
          <w:sz w:val="24"/>
          <w:szCs w:val="24"/>
        </w:rPr>
        <w:t xml:space="preserve">over the highway </w:t>
      </w:r>
      <w:r w:rsidR="00906106">
        <w:rPr>
          <w:rFonts w:ascii="Times New Roman" w:eastAsia="Times New Roman" w:hAnsi="Times New Roman" w:cs="Times New Roman"/>
          <w:sz w:val="24"/>
          <w:szCs w:val="24"/>
        </w:rPr>
        <w:t>safely. The more habitat, the more enticed different wildlife would be to use this crossing structure.</w:t>
      </w:r>
      <w:r w:rsidR="000002C7">
        <w:rPr>
          <w:rFonts w:ascii="Times New Roman" w:eastAsia="Times New Roman" w:hAnsi="Times New Roman" w:cs="Times New Roman"/>
          <w:sz w:val="24"/>
          <w:szCs w:val="24"/>
        </w:rPr>
        <w:t xml:space="preserve"> Wildlife passages could also be constructed to go under barriers, however </w:t>
      </w:r>
      <w:r w:rsidR="000002C7">
        <w:rPr>
          <w:rFonts w:ascii="Times New Roman" w:eastAsia="Times New Roman" w:hAnsi="Times New Roman" w:cs="Times New Roman"/>
          <w:sz w:val="24"/>
          <w:szCs w:val="24"/>
        </w:rPr>
        <w:lastRenderedPageBreak/>
        <w:t>constructing such structures entails additional challenges associated with ensuring enough lighting and visibility to ensure animals will actually use them (</w:t>
      </w:r>
      <w:r w:rsidR="000002C7" w:rsidRPr="00F065B3">
        <w:rPr>
          <w:rFonts w:ascii="Times New Roman" w:eastAsia="Times New Roman" w:hAnsi="Times New Roman" w:cs="Times New Roman"/>
          <w:sz w:val="24"/>
          <w:szCs w:val="24"/>
        </w:rPr>
        <w:t>Jackson and Griffin, 2000</w:t>
      </w:r>
      <w:r w:rsidR="000002C7">
        <w:rPr>
          <w:rFonts w:ascii="Times New Roman" w:eastAsia="Times New Roman" w:hAnsi="Times New Roman" w:cs="Times New Roman"/>
          <w:sz w:val="24"/>
          <w:szCs w:val="24"/>
        </w:rPr>
        <w:t xml:space="preserve">). </w:t>
      </w:r>
    </w:p>
    <w:p w14:paraId="72DFBA26" w14:textId="190E4961" w:rsidR="00942541" w:rsidRDefault="005109DA" w:rsidP="005109DA">
      <w:pPr>
        <w:spacing w:line="24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While shown to be effective, construction of such large structures simply</w:t>
      </w:r>
      <w:r w:rsidR="00B90F4C">
        <w:rPr>
          <w:rFonts w:ascii="Times New Roman" w:eastAsia="Times New Roman" w:hAnsi="Times New Roman" w:cs="Times New Roman"/>
          <w:sz w:val="24"/>
          <w:szCs w:val="24"/>
        </w:rPr>
        <w:t xml:space="preserve"> may not be feasible in highly developed urban and suburban areas. A further</w:t>
      </w:r>
      <w:r w:rsidR="00B90F4C" w:rsidRPr="00F065B3">
        <w:rPr>
          <w:rFonts w:ascii="Times New Roman" w:eastAsia="Times New Roman" w:hAnsi="Times New Roman" w:cs="Times New Roman"/>
          <w:sz w:val="24"/>
          <w:szCs w:val="24"/>
        </w:rPr>
        <w:t xml:space="preserve"> challenge </w:t>
      </w:r>
      <w:r w:rsidR="00B90F4C">
        <w:rPr>
          <w:rFonts w:ascii="Times New Roman" w:eastAsia="Times New Roman" w:hAnsi="Times New Roman" w:cs="Times New Roman"/>
          <w:sz w:val="24"/>
          <w:szCs w:val="24"/>
        </w:rPr>
        <w:t>associated with</w:t>
      </w:r>
      <w:r w:rsidR="00B90F4C" w:rsidRPr="00F065B3">
        <w:rPr>
          <w:rFonts w:ascii="Times New Roman" w:eastAsia="Times New Roman" w:hAnsi="Times New Roman" w:cs="Times New Roman"/>
          <w:sz w:val="24"/>
          <w:szCs w:val="24"/>
        </w:rPr>
        <w:t xml:space="preserve"> wildlife corridors is that they are often comprised of additional, costly infrastructure, and not necessarily fulfilling a human transportation </w:t>
      </w:r>
      <w:r w:rsidR="00B90F4C">
        <w:rPr>
          <w:rFonts w:ascii="Times New Roman" w:eastAsia="Times New Roman" w:hAnsi="Times New Roman" w:cs="Times New Roman"/>
          <w:sz w:val="24"/>
          <w:szCs w:val="24"/>
        </w:rPr>
        <w:t>need</w:t>
      </w:r>
      <w:r w:rsidR="00B90F4C" w:rsidRPr="00F065B3">
        <w:rPr>
          <w:rFonts w:ascii="Times New Roman" w:eastAsia="Times New Roman" w:hAnsi="Times New Roman" w:cs="Times New Roman"/>
          <w:sz w:val="24"/>
          <w:szCs w:val="24"/>
        </w:rPr>
        <w:t>. Thus, there must be substantial investment that is primarily focused on a conservation need.</w:t>
      </w:r>
      <w:r w:rsidR="00B90F4C">
        <w:rPr>
          <w:rFonts w:ascii="Times New Roman" w:eastAsia="Times New Roman" w:hAnsi="Times New Roman" w:cs="Times New Roman"/>
          <w:sz w:val="24"/>
          <w:szCs w:val="24"/>
        </w:rPr>
        <w:t xml:space="preserve"> </w:t>
      </w:r>
      <w:r w:rsidR="00F70DCA">
        <w:rPr>
          <w:rFonts w:ascii="Times New Roman" w:eastAsia="Times New Roman" w:hAnsi="Times New Roman" w:cs="Times New Roman"/>
          <w:sz w:val="24"/>
          <w:szCs w:val="24"/>
        </w:rPr>
        <w:t>With smaller roadways (</w:t>
      </w:r>
      <w:r w:rsidR="00A4484D">
        <w:rPr>
          <w:rFonts w:ascii="Times New Roman" w:eastAsia="Times New Roman" w:hAnsi="Times New Roman" w:cs="Times New Roman"/>
          <w:sz w:val="24"/>
          <w:szCs w:val="24"/>
        </w:rPr>
        <w:t xml:space="preserve">e.g., </w:t>
      </w:r>
      <w:r w:rsidR="00F70DCA">
        <w:rPr>
          <w:rFonts w:ascii="Times New Roman" w:eastAsia="Times New Roman" w:hAnsi="Times New Roman" w:cs="Times New Roman"/>
          <w:sz w:val="24"/>
          <w:szCs w:val="24"/>
        </w:rPr>
        <w:t>two</w:t>
      </w:r>
      <w:r w:rsidR="00A4484D">
        <w:rPr>
          <w:rFonts w:ascii="Times New Roman" w:eastAsia="Times New Roman" w:hAnsi="Times New Roman" w:cs="Times New Roman"/>
          <w:sz w:val="24"/>
          <w:szCs w:val="24"/>
        </w:rPr>
        <w:t xml:space="preserve">-lane </w:t>
      </w:r>
      <w:r w:rsidR="00F70DCA">
        <w:rPr>
          <w:rFonts w:ascii="Times New Roman" w:eastAsia="Times New Roman" w:hAnsi="Times New Roman" w:cs="Times New Roman"/>
          <w:sz w:val="24"/>
          <w:szCs w:val="24"/>
        </w:rPr>
        <w:t xml:space="preserve">roads), underpasses, or culverts </w:t>
      </w:r>
      <w:r w:rsidR="00DA5137">
        <w:rPr>
          <w:rFonts w:ascii="Times New Roman" w:eastAsia="Times New Roman" w:hAnsi="Times New Roman" w:cs="Times New Roman"/>
          <w:sz w:val="24"/>
          <w:szCs w:val="24"/>
        </w:rPr>
        <w:t>c</w:t>
      </w:r>
      <w:r w:rsidR="00F70DCA">
        <w:rPr>
          <w:rFonts w:ascii="Times New Roman" w:eastAsia="Times New Roman" w:hAnsi="Times New Roman" w:cs="Times New Roman"/>
          <w:sz w:val="24"/>
          <w:szCs w:val="24"/>
        </w:rPr>
        <w:t xml:space="preserve">ould be </w:t>
      </w:r>
      <w:r w:rsidR="00A4484D">
        <w:rPr>
          <w:rFonts w:ascii="Times New Roman" w:eastAsia="Times New Roman" w:hAnsi="Times New Roman" w:cs="Times New Roman"/>
          <w:sz w:val="24"/>
          <w:szCs w:val="24"/>
        </w:rPr>
        <w:t>useful in</w:t>
      </w:r>
      <w:r w:rsidR="00F70DCA">
        <w:rPr>
          <w:rFonts w:ascii="Times New Roman" w:eastAsia="Times New Roman" w:hAnsi="Times New Roman" w:cs="Times New Roman"/>
          <w:sz w:val="24"/>
          <w:szCs w:val="24"/>
        </w:rPr>
        <w:t xml:space="preserve"> maintain</w:t>
      </w:r>
      <w:r w:rsidR="00A4484D">
        <w:rPr>
          <w:rFonts w:ascii="Times New Roman" w:eastAsia="Times New Roman" w:hAnsi="Times New Roman" w:cs="Times New Roman"/>
          <w:sz w:val="24"/>
          <w:szCs w:val="24"/>
        </w:rPr>
        <w:t>ing</w:t>
      </w:r>
      <w:r w:rsidR="00F70DCA">
        <w:rPr>
          <w:rFonts w:ascii="Times New Roman" w:eastAsia="Times New Roman" w:hAnsi="Times New Roman" w:cs="Times New Roman"/>
          <w:sz w:val="24"/>
          <w:szCs w:val="24"/>
        </w:rPr>
        <w:t xml:space="preserve"> habitat connections. </w:t>
      </w:r>
      <w:r w:rsidR="002E3CF9" w:rsidRPr="004A7BF7">
        <w:rPr>
          <w:rFonts w:ascii="Times New Roman" w:eastAsia="Times New Roman" w:hAnsi="Times New Roman" w:cs="Times New Roman"/>
          <w:sz w:val="24"/>
          <w:szCs w:val="24"/>
        </w:rPr>
        <w:t xml:space="preserve">Road culverts, installed for the purposes of managing flooding during storms, can provide a means for animals to cross </w:t>
      </w:r>
      <w:r w:rsidR="002E3CF9" w:rsidRPr="004A7BF7">
        <w:rPr>
          <w:rFonts w:ascii="Times New Roman" w:eastAsia="Times New Roman" w:hAnsi="Times New Roman" w:cs="Times New Roman"/>
          <w:i/>
          <w:iCs/>
          <w:sz w:val="24"/>
          <w:szCs w:val="24"/>
        </w:rPr>
        <w:t>under</w:t>
      </w:r>
      <w:r w:rsidR="002E3CF9" w:rsidRPr="004A7BF7">
        <w:rPr>
          <w:rFonts w:ascii="Times New Roman" w:eastAsia="Times New Roman" w:hAnsi="Times New Roman" w:cs="Times New Roman"/>
          <w:sz w:val="24"/>
          <w:szCs w:val="24"/>
        </w:rPr>
        <w:t xml:space="preserve"> a road. </w:t>
      </w:r>
      <w:r w:rsidR="00942541" w:rsidRPr="005109DA">
        <w:rPr>
          <w:rFonts w:ascii="Times New Roman" w:eastAsia="Times New Roman" w:hAnsi="Times New Roman" w:cs="Times New Roman"/>
          <w:sz w:val="24"/>
          <w:szCs w:val="24"/>
        </w:rPr>
        <w:t xml:space="preserve">Culverts are </w:t>
      </w:r>
      <w:r>
        <w:rPr>
          <w:rFonts w:ascii="Times New Roman" w:eastAsia="Times New Roman" w:hAnsi="Times New Roman" w:cs="Times New Roman"/>
          <w:sz w:val="24"/>
          <w:szCs w:val="24"/>
        </w:rPr>
        <w:t xml:space="preserve">generally </w:t>
      </w:r>
      <w:r w:rsidR="00942541" w:rsidRPr="005109DA">
        <w:rPr>
          <w:rFonts w:ascii="Times New Roman" w:eastAsia="Times New Roman" w:hAnsi="Times New Roman" w:cs="Times New Roman"/>
          <w:sz w:val="24"/>
          <w:szCs w:val="24"/>
        </w:rPr>
        <w:t xml:space="preserve">metal and/or plastic </w:t>
      </w:r>
      <w:r>
        <w:rPr>
          <w:rFonts w:ascii="Times New Roman" w:eastAsia="Times New Roman" w:hAnsi="Times New Roman" w:cs="Times New Roman"/>
          <w:sz w:val="24"/>
          <w:szCs w:val="24"/>
        </w:rPr>
        <w:t>tunnels</w:t>
      </w:r>
      <w:r w:rsidR="00942541" w:rsidRPr="005109DA">
        <w:rPr>
          <w:rFonts w:ascii="Times New Roman" w:eastAsia="Times New Roman" w:hAnsi="Times New Roman" w:cs="Times New Roman"/>
          <w:sz w:val="24"/>
          <w:szCs w:val="24"/>
        </w:rPr>
        <w:t xml:space="preserve"> that allow water to pass from one side</w:t>
      </w:r>
      <w:r>
        <w:rPr>
          <w:rFonts w:ascii="Times New Roman" w:eastAsia="Times New Roman" w:hAnsi="Times New Roman" w:cs="Times New Roman"/>
          <w:sz w:val="24"/>
          <w:szCs w:val="24"/>
        </w:rPr>
        <w:t xml:space="preserve"> of a road</w:t>
      </w:r>
      <w:r w:rsidR="00942541" w:rsidRPr="005109DA">
        <w:rPr>
          <w:rFonts w:ascii="Times New Roman" w:eastAsia="Times New Roman" w:hAnsi="Times New Roman" w:cs="Times New Roman"/>
          <w:sz w:val="24"/>
          <w:szCs w:val="24"/>
        </w:rPr>
        <w:t xml:space="preserve"> to </w:t>
      </w:r>
      <w:r>
        <w:rPr>
          <w:rFonts w:ascii="Times New Roman" w:eastAsia="Times New Roman" w:hAnsi="Times New Roman" w:cs="Times New Roman"/>
          <w:sz w:val="24"/>
          <w:szCs w:val="24"/>
        </w:rPr>
        <w:t>the other</w:t>
      </w:r>
      <w:r w:rsidRPr="005109DA">
        <w:rPr>
          <w:rFonts w:ascii="Times New Roman" w:eastAsia="Times New Roman" w:hAnsi="Times New Roman" w:cs="Times New Roman"/>
          <w:sz w:val="24"/>
          <w:szCs w:val="24"/>
        </w:rPr>
        <w:t>.</w:t>
      </w:r>
      <w:r w:rsidR="00942541" w:rsidRPr="005109DA">
        <w:rPr>
          <w:rFonts w:ascii="Times New Roman" w:eastAsia="Times New Roman" w:hAnsi="Times New Roman" w:cs="Times New Roman"/>
          <w:sz w:val="24"/>
          <w:szCs w:val="24"/>
        </w:rPr>
        <w:t xml:space="preserve"> </w:t>
      </w:r>
      <w:r w:rsidR="00A562A8" w:rsidRPr="005109DA">
        <w:rPr>
          <w:rFonts w:ascii="Times New Roman" w:eastAsia="Times New Roman" w:hAnsi="Times New Roman" w:cs="Times New Roman"/>
          <w:sz w:val="24"/>
          <w:szCs w:val="24"/>
        </w:rPr>
        <w:t>Wi</w:t>
      </w:r>
      <w:r w:rsidR="00A562A8">
        <w:rPr>
          <w:rFonts w:ascii="Times New Roman" w:eastAsia="Times New Roman" w:hAnsi="Times New Roman" w:cs="Times New Roman"/>
          <w:sz w:val="24"/>
          <w:szCs w:val="24"/>
        </w:rPr>
        <w:t xml:space="preserve">th a bit of consideration, these culverts can </w:t>
      </w:r>
      <w:r w:rsidR="00FA512F">
        <w:rPr>
          <w:rFonts w:ascii="Times New Roman" w:eastAsia="Times New Roman" w:hAnsi="Times New Roman" w:cs="Times New Roman"/>
          <w:sz w:val="24"/>
          <w:szCs w:val="24"/>
        </w:rPr>
        <w:t xml:space="preserve">also </w:t>
      </w:r>
      <w:r w:rsidR="00A562A8">
        <w:rPr>
          <w:rFonts w:ascii="Times New Roman" w:eastAsia="Times New Roman" w:hAnsi="Times New Roman" w:cs="Times New Roman"/>
          <w:sz w:val="24"/>
          <w:szCs w:val="24"/>
        </w:rPr>
        <w:t>connec</w:t>
      </w:r>
      <w:r w:rsidR="00FA512F">
        <w:rPr>
          <w:rFonts w:ascii="Times New Roman" w:eastAsia="Times New Roman" w:hAnsi="Times New Roman" w:cs="Times New Roman"/>
          <w:sz w:val="24"/>
          <w:szCs w:val="24"/>
        </w:rPr>
        <w:t>t</w:t>
      </w:r>
      <w:r w:rsidR="00A562A8">
        <w:rPr>
          <w:rFonts w:ascii="Times New Roman" w:eastAsia="Times New Roman" w:hAnsi="Times New Roman" w:cs="Times New Roman"/>
          <w:sz w:val="24"/>
          <w:szCs w:val="24"/>
        </w:rPr>
        <w:t xml:space="preserve"> habitat </w:t>
      </w:r>
      <w:r w:rsidR="00FA512F">
        <w:rPr>
          <w:rFonts w:ascii="Times New Roman" w:eastAsia="Times New Roman" w:hAnsi="Times New Roman" w:cs="Times New Roman"/>
          <w:sz w:val="24"/>
          <w:szCs w:val="24"/>
        </w:rPr>
        <w:t>fragments by allowing for safer dispersal (McDonald and St Clair, 2004).</w:t>
      </w:r>
      <w:r w:rsidR="00A562A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For example, i</w:t>
      </w:r>
      <w:r w:rsidR="002E3CF9" w:rsidRPr="005109DA">
        <w:rPr>
          <w:rFonts w:ascii="Times New Roman" w:eastAsia="Times New Roman" w:hAnsi="Times New Roman" w:cs="Times New Roman"/>
          <w:sz w:val="24"/>
          <w:szCs w:val="24"/>
        </w:rPr>
        <w:t>nstalling</w:t>
      </w:r>
      <w:r w:rsidR="00A562A8">
        <w:rPr>
          <w:rFonts w:ascii="Times New Roman" w:eastAsia="Times New Roman" w:hAnsi="Times New Roman" w:cs="Times New Roman"/>
          <w:sz w:val="24"/>
          <w:szCs w:val="24"/>
        </w:rPr>
        <w:t xml:space="preserve"> larger culverts </w:t>
      </w:r>
      <w:r>
        <w:rPr>
          <w:rFonts w:ascii="Times New Roman" w:eastAsia="Times New Roman" w:hAnsi="Times New Roman" w:cs="Times New Roman"/>
          <w:sz w:val="24"/>
          <w:szCs w:val="24"/>
        </w:rPr>
        <w:t xml:space="preserve">than are necessary for flood-mitigation purposes </w:t>
      </w:r>
      <w:r w:rsidR="00A562A8">
        <w:rPr>
          <w:rFonts w:ascii="Times New Roman" w:eastAsia="Times New Roman" w:hAnsi="Times New Roman" w:cs="Times New Roman"/>
          <w:sz w:val="24"/>
          <w:szCs w:val="24"/>
        </w:rPr>
        <w:t xml:space="preserve">can </w:t>
      </w:r>
      <w:r>
        <w:rPr>
          <w:rFonts w:ascii="Times New Roman" w:eastAsia="Times New Roman" w:hAnsi="Times New Roman" w:cs="Times New Roman"/>
          <w:sz w:val="24"/>
          <w:szCs w:val="24"/>
        </w:rPr>
        <w:t>allow for the addition of natural</w:t>
      </w:r>
      <w:r w:rsidR="00A562A8">
        <w:rPr>
          <w:rFonts w:ascii="Times New Roman" w:eastAsia="Times New Roman" w:hAnsi="Times New Roman" w:cs="Times New Roman"/>
          <w:sz w:val="24"/>
          <w:szCs w:val="24"/>
        </w:rPr>
        <w:t xml:space="preserve"> substrate and</w:t>
      </w:r>
      <w:r>
        <w:rPr>
          <w:rFonts w:ascii="Times New Roman" w:eastAsia="Times New Roman" w:hAnsi="Times New Roman" w:cs="Times New Roman"/>
          <w:sz w:val="24"/>
          <w:szCs w:val="24"/>
        </w:rPr>
        <w:t>/or</w:t>
      </w:r>
      <w:r w:rsidR="00A562A8">
        <w:rPr>
          <w:rFonts w:ascii="Times New Roman" w:eastAsia="Times New Roman" w:hAnsi="Times New Roman" w:cs="Times New Roman"/>
          <w:sz w:val="24"/>
          <w:szCs w:val="24"/>
        </w:rPr>
        <w:t xml:space="preserve"> vegetation</w:t>
      </w:r>
      <w:r>
        <w:rPr>
          <w:rFonts w:ascii="Times New Roman" w:eastAsia="Times New Roman" w:hAnsi="Times New Roman" w:cs="Times New Roman"/>
          <w:sz w:val="24"/>
          <w:szCs w:val="24"/>
        </w:rPr>
        <w:t xml:space="preserve"> within the passage, making it more attractive for animal passage</w:t>
      </w:r>
      <w:r w:rsidR="004421A1">
        <w:rPr>
          <w:rFonts w:ascii="Times New Roman" w:eastAsia="Times New Roman" w:hAnsi="Times New Roman" w:cs="Times New Roman"/>
          <w:sz w:val="24"/>
          <w:szCs w:val="24"/>
        </w:rPr>
        <w:t xml:space="preserve"> (Dodd et al., 2004</w:t>
      </w:r>
      <w:r w:rsidR="00A52E74">
        <w:rPr>
          <w:rFonts w:ascii="Times New Roman" w:eastAsia="Times New Roman" w:hAnsi="Times New Roman" w:cs="Times New Roman"/>
          <w:sz w:val="24"/>
          <w:szCs w:val="24"/>
        </w:rPr>
        <w:t>)</w:t>
      </w:r>
      <w:r w:rsidR="00A562A8">
        <w:rPr>
          <w:rFonts w:ascii="Times New Roman" w:eastAsia="Times New Roman" w:hAnsi="Times New Roman" w:cs="Times New Roman"/>
          <w:sz w:val="24"/>
          <w:szCs w:val="24"/>
        </w:rPr>
        <w:t xml:space="preserve">. </w:t>
      </w:r>
      <w:r w:rsidRPr="006D4419">
        <w:rPr>
          <w:rFonts w:ascii="Times New Roman" w:eastAsia="Times New Roman" w:hAnsi="Times New Roman" w:cs="Times New Roman"/>
          <w:sz w:val="24"/>
          <w:szCs w:val="24"/>
        </w:rPr>
        <w:t xml:space="preserve">Such connections may be particularly important in highly developed </w:t>
      </w:r>
      <w:r w:rsidRPr="005109DA">
        <w:rPr>
          <w:rFonts w:ascii="Times New Roman" w:eastAsia="Times New Roman" w:hAnsi="Times New Roman" w:cs="Times New Roman"/>
          <w:sz w:val="24"/>
          <w:szCs w:val="24"/>
        </w:rPr>
        <w:t>areas.</w:t>
      </w:r>
    </w:p>
    <w:p w14:paraId="1E7DC681" w14:textId="31948D1C" w:rsidR="00B53B67" w:rsidRDefault="0058111D">
      <w:pPr>
        <w:spacing w:line="24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In a regional context, t</w:t>
      </w:r>
      <w:r w:rsidR="00D35F2C">
        <w:rPr>
          <w:rFonts w:ascii="Times New Roman" w:eastAsia="Times New Roman" w:hAnsi="Times New Roman" w:cs="Times New Roman"/>
          <w:sz w:val="24"/>
          <w:szCs w:val="24"/>
        </w:rPr>
        <w:t xml:space="preserve">o understand where increased habitat connectivity may be most beneficial for a species, we must first determine which habitats </w:t>
      </w:r>
      <w:r w:rsidR="00674B51">
        <w:rPr>
          <w:rFonts w:ascii="Times New Roman" w:eastAsia="Times New Roman" w:hAnsi="Times New Roman" w:cs="Times New Roman"/>
          <w:sz w:val="24"/>
          <w:szCs w:val="24"/>
        </w:rPr>
        <w:t xml:space="preserve">that </w:t>
      </w:r>
      <w:r w:rsidR="00D35F2C">
        <w:rPr>
          <w:rFonts w:ascii="Times New Roman" w:eastAsia="Times New Roman" w:hAnsi="Times New Roman" w:cs="Times New Roman"/>
          <w:sz w:val="24"/>
          <w:szCs w:val="24"/>
        </w:rPr>
        <w:t>species utilize</w:t>
      </w:r>
      <w:r w:rsidR="00674B51">
        <w:rPr>
          <w:rFonts w:ascii="Times New Roman" w:eastAsia="Times New Roman" w:hAnsi="Times New Roman" w:cs="Times New Roman"/>
          <w:sz w:val="24"/>
          <w:szCs w:val="24"/>
        </w:rPr>
        <w:t>s</w:t>
      </w:r>
      <w:r w:rsidR="00D35F2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Systematic p</w:t>
      </w:r>
      <w:r w:rsidR="00D35F2C">
        <w:rPr>
          <w:rFonts w:ascii="Times New Roman" w:eastAsia="Times New Roman" w:hAnsi="Times New Roman" w:cs="Times New Roman"/>
          <w:sz w:val="24"/>
          <w:szCs w:val="24"/>
        </w:rPr>
        <w:t>opulation survey</w:t>
      </w:r>
      <w:r>
        <w:rPr>
          <w:rFonts w:ascii="Times New Roman" w:eastAsia="Times New Roman" w:hAnsi="Times New Roman" w:cs="Times New Roman"/>
          <w:sz w:val="24"/>
          <w:szCs w:val="24"/>
        </w:rPr>
        <w:t>s</w:t>
      </w:r>
      <w:r w:rsidR="00D35F2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can yield accurate estimates of species </w:t>
      </w:r>
      <w:r w:rsidR="00D35F2C">
        <w:rPr>
          <w:rFonts w:ascii="Times New Roman" w:eastAsia="Times New Roman" w:hAnsi="Times New Roman" w:cs="Times New Roman"/>
          <w:sz w:val="24"/>
          <w:szCs w:val="24"/>
        </w:rPr>
        <w:t>occurrence</w:t>
      </w:r>
      <w:r>
        <w:rPr>
          <w:rFonts w:ascii="Times New Roman" w:eastAsia="Times New Roman" w:hAnsi="Times New Roman" w:cs="Times New Roman"/>
          <w:sz w:val="24"/>
          <w:szCs w:val="24"/>
        </w:rPr>
        <w:t>s</w:t>
      </w:r>
      <w:r w:rsidR="00D35F2C">
        <w:rPr>
          <w:rFonts w:ascii="Times New Roman" w:eastAsia="Times New Roman" w:hAnsi="Times New Roman" w:cs="Times New Roman"/>
          <w:sz w:val="24"/>
          <w:szCs w:val="24"/>
        </w:rPr>
        <w:t xml:space="preserve">, but </w:t>
      </w:r>
      <w:r>
        <w:rPr>
          <w:rFonts w:ascii="Times New Roman" w:eastAsia="Times New Roman" w:hAnsi="Times New Roman" w:cs="Times New Roman"/>
          <w:sz w:val="24"/>
          <w:szCs w:val="24"/>
        </w:rPr>
        <w:t>are</w:t>
      </w:r>
      <w:r w:rsidR="00D35F2C">
        <w:rPr>
          <w:rFonts w:ascii="Times New Roman" w:eastAsia="Times New Roman" w:hAnsi="Times New Roman" w:cs="Times New Roman"/>
          <w:sz w:val="24"/>
          <w:szCs w:val="24"/>
        </w:rPr>
        <w:t xml:space="preserve"> time consuming</w:t>
      </w:r>
      <w:r>
        <w:rPr>
          <w:rFonts w:ascii="Times New Roman" w:eastAsia="Times New Roman" w:hAnsi="Times New Roman" w:cs="Times New Roman"/>
          <w:sz w:val="24"/>
          <w:szCs w:val="24"/>
        </w:rPr>
        <w:t xml:space="preserve"> and resource intensive, and thus may be infeasible to </w:t>
      </w:r>
      <w:r w:rsidR="00336713">
        <w:rPr>
          <w:rFonts w:ascii="Times New Roman" w:eastAsia="Times New Roman" w:hAnsi="Times New Roman" w:cs="Times New Roman"/>
          <w:sz w:val="24"/>
          <w:szCs w:val="24"/>
        </w:rPr>
        <w:t>carry out</w:t>
      </w:r>
      <w:r>
        <w:rPr>
          <w:rFonts w:ascii="Times New Roman" w:eastAsia="Times New Roman" w:hAnsi="Times New Roman" w:cs="Times New Roman"/>
          <w:sz w:val="24"/>
          <w:szCs w:val="24"/>
        </w:rPr>
        <w:t xml:space="preserve"> for multiple species across large </w:t>
      </w:r>
      <w:r w:rsidR="00674B51">
        <w:rPr>
          <w:rFonts w:ascii="Times New Roman" w:eastAsia="Times New Roman" w:hAnsi="Times New Roman" w:cs="Times New Roman"/>
          <w:sz w:val="24"/>
          <w:szCs w:val="24"/>
        </w:rPr>
        <w:t>regions</w:t>
      </w:r>
      <w:r w:rsidR="00D35F2C">
        <w:rPr>
          <w:rFonts w:ascii="Times New Roman" w:eastAsia="Times New Roman" w:hAnsi="Times New Roman" w:cs="Times New Roman"/>
          <w:sz w:val="24"/>
          <w:szCs w:val="24"/>
        </w:rPr>
        <w:t xml:space="preserve">. Species occurrences can be </w:t>
      </w:r>
      <w:r w:rsidR="00D35F2C" w:rsidRPr="00336713">
        <w:rPr>
          <w:rFonts w:ascii="Times New Roman" w:eastAsia="Times New Roman" w:hAnsi="Times New Roman" w:cs="Times New Roman"/>
          <w:sz w:val="24"/>
          <w:szCs w:val="24"/>
        </w:rPr>
        <w:t>predicted</w:t>
      </w:r>
      <w:r w:rsidR="00D35F2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using </w:t>
      </w:r>
      <w:r w:rsidR="00D35F2C">
        <w:rPr>
          <w:rFonts w:ascii="Times New Roman" w:eastAsia="Times New Roman" w:hAnsi="Times New Roman" w:cs="Times New Roman"/>
          <w:sz w:val="24"/>
          <w:szCs w:val="24"/>
        </w:rPr>
        <w:t>species distribution model</w:t>
      </w:r>
      <w:r>
        <w:rPr>
          <w:rFonts w:ascii="Times New Roman" w:eastAsia="Times New Roman" w:hAnsi="Times New Roman" w:cs="Times New Roman"/>
          <w:sz w:val="24"/>
          <w:szCs w:val="24"/>
        </w:rPr>
        <w:t>ing</w:t>
      </w:r>
      <w:r w:rsidR="00D35F2C">
        <w:rPr>
          <w:rFonts w:ascii="Times New Roman" w:eastAsia="Times New Roman" w:hAnsi="Times New Roman" w:cs="Times New Roman"/>
          <w:sz w:val="24"/>
          <w:szCs w:val="24"/>
        </w:rPr>
        <w:t xml:space="preserve"> (SDMs)</w:t>
      </w:r>
      <w:r>
        <w:rPr>
          <w:rFonts w:ascii="Times New Roman" w:eastAsia="Times New Roman" w:hAnsi="Times New Roman" w:cs="Times New Roman"/>
          <w:sz w:val="24"/>
          <w:szCs w:val="24"/>
        </w:rPr>
        <w:t>, which</w:t>
      </w:r>
      <w:r w:rsidR="00D35F2C">
        <w:rPr>
          <w:rFonts w:ascii="Times New Roman" w:eastAsia="Times New Roman" w:hAnsi="Times New Roman" w:cs="Times New Roman"/>
          <w:sz w:val="24"/>
          <w:szCs w:val="24"/>
        </w:rPr>
        <w:t xml:space="preserve"> combin</w:t>
      </w:r>
      <w:r>
        <w:rPr>
          <w:rFonts w:ascii="Times New Roman" w:eastAsia="Times New Roman" w:hAnsi="Times New Roman" w:cs="Times New Roman"/>
          <w:sz w:val="24"/>
          <w:szCs w:val="24"/>
        </w:rPr>
        <w:t>e</w:t>
      </w:r>
      <w:r w:rsidR="00D35F2C">
        <w:rPr>
          <w:rFonts w:ascii="Times New Roman" w:eastAsia="Times New Roman" w:hAnsi="Times New Roman" w:cs="Times New Roman"/>
          <w:sz w:val="24"/>
          <w:szCs w:val="24"/>
        </w:rPr>
        <w:t xml:space="preserve"> known occurrences with environmental </w:t>
      </w:r>
      <w:r>
        <w:rPr>
          <w:rFonts w:ascii="Times New Roman" w:eastAsia="Times New Roman" w:hAnsi="Times New Roman" w:cs="Times New Roman"/>
          <w:sz w:val="24"/>
          <w:szCs w:val="24"/>
        </w:rPr>
        <w:t>conditions</w:t>
      </w:r>
      <w:r w:rsidR="00674B51">
        <w:rPr>
          <w:rFonts w:ascii="Times New Roman" w:eastAsia="Times New Roman" w:hAnsi="Times New Roman" w:cs="Times New Roman"/>
          <w:sz w:val="24"/>
          <w:szCs w:val="24"/>
        </w:rPr>
        <w:t xml:space="preserve"> at those occurrences</w:t>
      </w:r>
      <w:r>
        <w:rPr>
          <w:rFonts w:ascii="Times New Roman" w:eastAsia="Times New Roman" w:hAnsi="Times New Roman" w:cs="Times New Roman"/>
          <w:sz w:val="24"/>
          <w:szCs w:val="24"/>
        </w:rPr>
        <w:t xml:space="preserve"> </w:t>
      </w:r>
      <w:r w:rsidR="00D35F2C">
        <w:rPr>
          <w:rFonts w:ascii="Times New Roman" w:eastAsia="Times New Roman" w:hAnsi="Times New Roman" w:cs="Times New Roman"/>
          <w:sz w:val="24"/>
          <w:szCs w:val="24"/>
        </w:rPr>
        <w:t xml:space="preserve">to </w:t>
      </w:r>
      <w:r>
        <w:rPr>
          <w:rFonts w:ascii="Times New Roman" w:eastAsia="Times New Roman" w:hAnsi="Times New Roman" w:cs="Times New Roman"/>
          <w:sz w:val="24"/>
          <w:szCs w:val="24"/>
        </w:rPr>
        <w:t xml:space="preserve">estimate </w:t>
      </w:r>
      <w:r w:rsidR="00D35F2C">
        <w:rPr>
          <w:rFonts w:ascii="Times New Roman" w:eastAsia="Times New Roman" w:hAnsi="Times New Roman" w:cs="Times New Roman"/>
          <w:sz w:val="24"/>
          <w:szCs w:val="24"/>
        </w:rPr>
        <w:t xml:space="preserve">habitat suitability </w:t>
      </w:r>
      <w:r>
        <w:rPr>
          <w:rFonts w:ascii="Times New Roman" w:eastAsia="Times New Roman" w:hAnsi="Times New Roman" w:cs="Times New Roman"/>
          <w:sz w:val="24"/>
          <w:szCs w:val="24"/>
        </w:rPr>
        <w:t xml:space="preserve">across a defined spatial area </w:t>
      </w:r>
      <w:r w:rsidR="00D35F2C">
        <w:rPr>
          <w:rFonts w:ascii="Times New Roman" w:eastAsia="Times New Roman" w:hAnsi="Times New Roman" w:cs="Times New Roman"/>
          <w:sz w:val="24"/>
          <w:szCs w:val="24"/>
        </w:rPr>
        <w:t>(</w:t>
      </w:r>
      <w:r w:rsidR="00674B51">
        <w:rPr>
          <w:rFonts w:ascii="Times New Roman" w:eastAsia="Times New Roman" w:hAnsi="Times New Roman" w:cs="Times New Roman"/>
          <w:sz w:val="24"/>
          <w:szCs w:val="24"/>
        </w:rPr>
        <w:t>Peterson et al., 2011</w:t>
      </w:r>
      <w:r w:rsidR="00D35F2C">
        <w:rPr>
          <w:rFonts w:ascii="Times New Roman" w:eastAsia="Times New Roman" w:hAnsi="Times New Roman" w:cs="Times New Roman"/>
          <w:sz w:val="24"/>
          <w:szCs w:val="24"/>
        </w:rPr>
        <w:t xml:space="preserve">). </w:t>
      </w:r>
      <w:r w:rsidR="00674B51">
        <w:rPr>
          <w:rFonts w:ascii="Times New Roman" w:eastAsia="Times New Roman" w:hAnsi="Times New Roman" w:cs="Times New Roman"/>
          <w:sz w:val="24"/>
          <w:szCs w:val="24"/>
        </w:rPr>
        <w:t>Importantly, i</w:t>
      </w:r>
      <w:r>
        <w:rPr>
          <w:rFonts w:ascii="Times New Roman" w:eastAsia="Times New Roman" w:hAnsi="Times New Roman" w:cs="Times New Roman"/>
          <w:sz w:val="24"/>
          <w:szCs w:val="24"/>
        </w:rPr>
        <w:t>ncreases in technology, data acquisition, and data sharing have made constructing and applying high</w:t>
      </w:r>
      <w:r w:rsidR="00336713">
        <w:rPr>
          <w:rFonts w:ascii="Times New Roman" w:eastAsia="Times New Roman" w:hAnsi="Times New Roman" w:cs="Times New Roman"/>
          <w:sz w:val="24"/>
          <w:szCs w:val="24"/>
        </w:rPr>
        <w:t>-</w:t>
      </w:r>
      <w:r>
        <w:rPr>
          <w:rFonts w:ascii="Times New Roman" w:eastAsia="Times New Roman" w:hAnsi="Times New Roman" w:cs="Times New Roman"/>
          <w:sz w:val="24"/>
          <w:szCs w:val="24"/>
        </w:rPr>
        <w:t>quality SDMs easier since they were first introduced to the field of ecology (</w:t>
      </w:r>
      <w:proofErr w:type="spellStart"/>
      <w:r w:rsidR="00674B51">
        <w:rPr>
          <w:rFonts w:ascii="Times New Roman" w:eastAsia="Times New Roman" w:hAnsi="Times New Roman" w:cs="Times New Roman"/>
          <w:sz w:val="24"/>
          <w:szCs w:val="24"/>
        </w:rPr>
        <w:t>Kass</w:t>
      </w:r>
      <w:proofErr w:type="spellEnd"/>
      <w:r w:rsidR="00674B51">
        <w:rPr>
          <w:rFonts w:ascii="Times New Roman" w:eastAsia="Times New Roman" w:hAnsi="Times New Roman" w:cs="Times New Roman"/>
          <w:sz w:val="24"/>
          <w:szCs w:val="24"/>
        </w:rPr>
        <w:t xml:space="preserve"> et al., 2018</w:t>
      </w:r>
      <w:r>
        <w:rPr>
          <w:rFonts w:ascii="Times New Roman" w:eastAsia="Times New Roman" w:hAnsi="Times New Roman" w:cs="Times New Roman"/>
          <w:sz w:val="24"/>
          <w:szCs w:val="24"/>
        </w:rPr>
        <w:t>)</w:t>
      </w:r>
      <w:r w:rsidR="00D35F2C">
        <w:rPr>
          <w:rFonts w:ascii="Times New Roman" w:eastAsia="Times New Roman" w:hAnsi="Times New Roman" w:cs="Times New Roman"/>
          <w:sz w:val="24"/>
          <w:szCs w:val="24"/>
        </w:rPr>
        <w:t xml:space="preserve">. These </w:t>
      </w:r>
      <w:r w:rsidR="00336713">
        <w:rPr>
          <w:rFonts w:ascii="Times New Roman" w:eastAsia="Times New Roman" w:hAnsi="Times New Roman" w:cs="Times New Roman"/>
          <w:sz w:val="24"/>
          <w:szCs w:val="24"/>
        </w:rPr>
        <w:t xml:space="preserve">advances </w:t>
      </w:r>
      <w:r w:rsidR="00D35F2C">
        <w:rPr>
          <w:rFonts w:ascii="Times New Roman" w:eastAsia="Times New Roman" w:hAnsi="Times New Roman" w:cs="Times New Roman"/>
          <w:sz w:val="24"/>
          <w:szCs w:val="24"/>
        </w:rPr>
        <w:t xml:space="preserve">include digitization of natural history collections, wide spread use of GPS technology during field surveys, and citizen science projects employing trained non-specialists to collect </w:t>
      </w:r>
      <w:r w:rsidR="00E04018">
        <w:rPr>
          <w:rFonts w:ascii="Times New Roman" w:eastAsia="Times New Roman" w:hAnsi="Times New Roman" w:cs="Times New Roman"/>
          <w:sz w:val="24"/>
          <w:szCs w:val="24"/>
        </w:rPr>
        <w:t xml:space="preserve">species occurrence </w:t>
      </w:r>
      <w:r w:rsidR="00D35F2C">
        <w:rPr>
          <w:rFonts w:ascii="Times New Roman" w:eastAsia="Times New Roman" w:hAnsi="Times New Roman" w:cs="Times New Roman"/>
          <w:sz w:val="24"/>
          <w:szCs w:val="24"/>
        </w:rPr>
        <w:t xml:space="preserve">data. SDMs can use these data to identify the habitat for a species and predict species occurrences </w:t>
      </w:r>
      <w:r w:rsidR="00422D3A">
        <w:rPr>
          <w:rFonts w:ascii="Times New Roman" w:eastAsia="Times New Roman" w:hAnsi="Times New Roman" w:cs="Times New Roman"/>
          <w:sz w:val="24"/>
          <w:szCs w:val="24"/>
        </w:rPr>
        <w:t xml:space="preserve">in locations not yet surveyed </w:t>
      </w:r>
      <w:r w:rsidR="00D35F2C">
        <w:rPr>
          <w:rFonts w:ascii="Times New Roman" w:eastAsia="Times New Roman" w:hAnsi="Times New Roman" w:cs="Times New Roman"/>
          <w:sz w:val="24"/>
          <w:szCs w:val="24"/>
        </w:rPr>
        <w:t>(</w:t>
      </w:r>
      <w:proofErr w:type="spellStart"/>
      <w:r w:rsidR="00D35F2C">
        <w:rPr>
          <w:rFonts w:ascii="Times New Roman" w:eastAsia="Times New Roman" w:hAnsi="Times New Roman" w:cs="Times New Roman"/>
          <w:sz w:val="24"/>
          <w:szCs w:val="24"/>
        </w:rPr>
        <w:t>Elith</w:t>
      </w:r>
      <w:proofErr w:type="spellEnd"/>
      <w:r w:rsidR="00D35F2C">
        <w:rPr>
          <w:rFonts w:ascii="Times New Roman" w:eastAsia="Times New Roman" w:hAnsi="Times New Roman" w:cs="Times New Roman"/>
          <w:sz w:val="24"/>
          <w:szCs w:val="24"/>
        </w:rPr>
        <w:t xml:space="preserve"> et al., 2009). </w:t>
      </w:r>
    </w:p>
    <w:p w14:paraId="1CC7AB06" w14:textId="78D497C0" w:rsidR="00D304E6" w:rsidRDefault="00D304E6" w:rsidP="008E65F8">
      <w:pPr>
        <w:spacing w:line="24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Use of SDMs in </w:t>
      </w:r>
      <w:r w:rsidR="008E65F8">
        <w:rPr>
          <w:rFonts w:ascii="Times New Roman" w:eastAsia="Times New Roman" w:hAnsi="Times New Roman" w:cs="Times New Roman"/>
          <w:sz w:val="24"/>
          <w:szCs w:val="24"/>
        </w:rPr>
        <w:t xml:space="preserve">the </w:t>
      </w:r>
      <w:r>
        <w:rPr>
          <w:rFonts w:ascii="Times New Roman" w:eastAsia="Times New Roman" w:hAnsi="Times New Roman" w:cs="Times New Roman"/>
          <w:sz w:val="24"/>
          <w:szCs w:val="24"/>
        </w:rPr>
        <w:t>conservation planning</w:t>
      </w:r>
      <w:r w:rsidR="008E65F8">
        <w:rPr>
          <w:rFonts w:ascii="Times New Roman" w:eastAsia="Times New Roman" w:hAnsi="Times New Roman" w:cs="Times New Roman"/>
          <w:sz w:val="24"/>
          <w:szCs w:val="24"/>
        </w:rPr>
        <w:t xml:space="preserve"> literature</w:t>
      </w:r>
      <w:r>
        <w:rPr>
          <w:rFonts w:ascii="Times New Roman" w:eastAsia="Times New Roman" w:hAnsi="Times New Roman" w:cs="Times New Roman"/>
          <w:sz w:val="24"/>
          <w:szCs w:val="24"/>
        </w:rPr>
        <w:t xml:space="preserve"> is extensive </w:t>
      </w:r>
      <w:r w:rsidR="00790981">
        <w:rPr>
          <w:rFonts w:ascii="Times New Roman" w:eastAsia="Times New Roman" w:hAnsi="Times New Roman" w:cs="Times New Roman"/>
          <w:sz w:val="24"/>
          <w:szCs w:val="24"/>
        </w:rPr>
        <w:t>(</w:t>
      </w:r>
      <w:proofErr w:type="spellStart"/>
      <w:r w:rsidR="00790981">
        <w:rPr>
          <w:rFonts w:ascii="Times New Roman" w:eastAsia="Times New Roman" w:hAnsi="Times New Roman" w:cs="Times New Roman"/>
          <w:sz w:val="24"/>
          <w:szCs w:val="24"/>
        </w:rPr>
        <w:t>Guisan</w:t>
      </w:r>
      <w:proofErr w:type="spellEnd"/>
      <w:r w:rsidR="00790981">
        <w:rPr>
          <w:rFonts w:ascii="Times New Roman" w:eastAsia="Times New Roman" w:hAnsi="Times New Roman" w:cs="Times New Roman"/>
          <w:sz w:val="24"/>
          <w:szCs w:val="24"/>
        </w:rPr>
        <w:t xml:space="preserve"> et al., 2013), and has grown rapidly with increases in data availability and computing resources (</w:t>
      </w:r>
      <w:proofErr w:type="spellStart"/>
      <w:r w:rsidR="00790981">
        <w:rPr>
          <w:rFonts w:ascii="Times New Roman" w:eastAsia="Times New Roman" w:hAnsi="Times New Roman" w:cs="Times New Roman"/>
          <w:sz w:val="24"/>
          <w:szCs w:val="24"/>
        </w:rPr>
        <w:t>Heberling</w:t>
      </w:r>
      <w:proofErr w:type="spellEnd"/>
      <w:r w:rsidR="00790981">
        <w:rPr>
          <w:rFonts w:ascii="Times New Roman" w:eastAsia="Times New Roman" w:hAnsi="Times New Roman" w:cs="Times New Roman"/>
          <w:sz w:val="24"/>
          <w:szCs w:val="24"/>
        </w:rPr>
        <w:t xml:space="preserve"> et al., 2021). However, scientists face several challenges to successfully applying these models toward making management decisions. There are technical challenges related to biases in the available data, incorrect taxonomic classifications of occurrence records, and methodological constraints that must be considered </w:t>
      </w:r>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Domisch</w:t>
      </w:r>
      <w:proofErr w:type="spellEnd"/>
      <w:r>
        <w:rPr>
          <w:rFonts w:ascii="Times New Roman" w:eastAsia="Times New Roman" w:hAnsi="Times New Roman" w:cs="Times New Roman"/>
          <w:sz w:val="24"/>
          <w:szCs w:val="24"/>
        </w:rPr>
        <w:t xml:space="preserve"> et al. 2019; Loiselle et al., 2003)</w:t>
      </w:r>
      <w:r w:rsidR="00790981">
        <w:rPr>
          <w:rFonts w:ascii="Times New Roman" w:eastAsia="Times New Roman" w:hAnsi="Times New Roman" w:cs="Times New Roman"/>
          <w:sz w:val="24"/>
          <w:szCs w:val="24"/>
        </w:rPr>
        <w:t xml:space="preserve">. </w:t>
      </w:r>
      <w:r w:rsidR="00453CDF">
        <w:rPr>
          <w:rFonts w:ascii="Times New Roman" w:eastAsia="Times New Roman" w:hAnsi="Times New Roman" w:cs="Times New Roman"/>
          <w:sz w:val="24"/>
          <w:szCs w:val="24"/>
        </w:rPr>
        <w:t>However, many of these can be addressed with careful application of available methodologies and full consideration of data and model assumptions. Perhaps a greater challenge are disconnects between scientists and managers and policy makers (</w:t>
      </w:r>
      <w:proofErr w:type="spellStart"/>
      <w:r w:rsidR="00453CDF">
        <w:rPr>
          <w:rFonts w:ascii="Times New Roman" w:eastAsia="Times New Roman" w:hAnsi="Times New Roman" w:cs="Times New Roman"/>
          <w:sz w:val="24"/>
          <w:szCs w:val="24"/>
        </w:rPr>
        <w:t>McShea</w:t>
      </w:r>
      <w:proofErr w:type="spellEnd"/>
      <w:r w:rsidR="00453CDF">
        <w:rPr>
          <w:rFonts w:ascii="Times New Roman" w:eastAsia="Times New Roman" w:hAnsi="Times New Roman" w:cs="Times New Roman"/>
          <w:sz w:val="24"/>
          <w:szCs w:val="24"/>
        </w:rPr>
        <w:t xml:space="preserve"> 2014).</w:t>
      </w:r>
      <w:r w:rsidR="008E65F8">
        <w:rPr>
          <w:rFonts w:ascii="Times New Roman" w:eastAsia="Times New Roman" w:hAnsi="Times New Roman" w:cs="Times New Roman"/>
          <w:sz w:val="24"/>
          <w:szCs w:val="24"/>
        </w:rPr>
        <w:t xml:space="preserve"> There is a critical need for increases in communication between stakeholders, and in particular for the consideration of multiple priorities. The integration of SDMs, or any other ecological modeling approach, into conservation planning that is flexible to allow for multiple priorities has the potential to further the utility of these models.</w:t>
      </w:r>
    </w:p>
    <w:p w14:paraId="036FF6BF" w14:textId="7D99EB90" w:rsidR="00B53B67" w:rsidRDefault="00D35F2C" w:rsidP="005109DA">
      <w:pPr>
        <w:spacing w:line="24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this study, </w:t>
      </w:r>
      <w:r w:rsidR="005109DA">
        <w:rPr>
          <w:rFonts w:ascii="Times New Roman" w:eastAsia="Times New Roman" w:hAnsi="Times New Roman" w:cs="Times New Roman"/>
          <w:sz w:val="24"/>
          <w:szCs w:val="24"/>
        </w:rPr>
        <w:t>we</w:t>
      </w:r>
      <w:r>
        <w:rPr>
          <w:rFonts w:ascii="Times New Roman" w:eastAsia="Times New Roman" w:hAnsi="Times New Roman" w:cs="Times New Roman"/>
          <w:sz w:val="24"/>
          <w:szCs w:val="24"/>
        </w:rPr>
        <w:t xml:space="preserve"> </w:t>
      </w:r>
      <w:r w:rsidR="008E65F8">
        <w:rPr>
          <w:rFonts w:ascii="Times New Roman" w:eastAsia="Times New Roman" w:hAnsi="Times New Roman" w:cs="Times New Roman"/>
          <w:sz w:val="24"/>
          <w:szCs w:val="24"/>
        </w:rPr>
        <w:t>combined</w:t>
      </w:r>
      <w:r w:rsidR="005109DA">
        <w:rPr>
          <w:rFonts w:ascii="Times New Roman" w:eastAsia="Times New Roman" w:hAnsi="Times New Roman" w:cs="Times New Roman"/>
          <w:sz w:val="24"/>
          <w:szCs w:val="24"/>
        </w:rPr>
        <w:t xml:space="preserve"> information from SDMs for 16 species of native reptiles and amphibians </w:t>
      </w:r>
      <w:r w:rsidR="008E65F8">
        <w:rPr>
          <w:rFonts w:ascii="Times New Roman" w:eastAsia="Times New Roman" w:hAnsi="Times New Roman" w:cs="Times New Roman"/>
          <w:sz w:val="24"/>
          <w:szCs w:val="24"/>
        </w:rPr>
        <w:t>with</w:t>
      </w:r>
      <w:r w:rsidR="005109DA">
        <w:rPr>
          <w:rFonts w:ascii="Times New Roman" w:eastAsia="Times New Roman" w:hAnsi="Times New Roman" w:cs="Times New Roman"/>
          <w:sz w:val="24"/>
          <w:szCs w:val="24"/>
        </w:rPr>
        <w:t xml:space="preserve"> a systematic survey of existing road culverts throughout the </w:t>
      </w:r>
      <w:proofErr w:type="spellStart"/>
      <w:r w:rsidR="005109DA">
        <w:rPr>
          <w:rFonts w:ascii="Times New Roman" w:eastAsia="Times New Roman" w:hAnsi="Times New Roman" w:cs="Times New Roman"/>
          <w:sz w:val="24"/>
          <w:szCs w:val="24"/>
        </w:rPr>
        <w:t>Pocantico</w:t>
      </w:r>
      <w:proofErr w:type="spellEnd"/>
      <w:r w:rsidR="005109DA">
        <w:rPr>
          <w:rFonts w:ascii="Times New Roman" w:eastAsia="Times New Roman" w:hAnsi="Times New Roman" w:cs="Times New Roman"/>
          <w:sz w:val="24"/>
          <w:szCs w:val="24"/>
        </w:rPr>
        <w:t xml:space="preserve"> River </w:t>
      </w:r>
      <w:r w:rsidR="005109DA">
        <w:rPr>
          <w:rFonts w:ascii="Times New Roman" w:eastAsia="Times New Roman" w:hAnsi="Times New Roman" w:cs="Times New Roman"/>
          <w:sz w:val="24"/>
          <w:szCs w:val="24"/>
        </w:rPr>
        <w:lastRenderedPageBreak/>
        <w:t xml:space="preserve">watershed in Westchester County, NY and its surrounding areas to construct a culvert management prioritization scheme that considers infrastructure and wildlife conservation priorities. </w:t>
      </w:r>
      <w:r w:rsidR="008E65F8">
        <w:rPr>
          <w:rFonts w:ascii="Times New Roman" w:eastAsia="Times New Roman" w:hAnsi="Times New Roman" w:cs="Times New Roman"/>
          <w:sz w:val="24"/>
          <w:szCs w:val="24"/>
        </w:rPr>
        <w:t xml:space="preserve">The resulting prioritization list allows managers to </w:t>
      </w:r>
      <w:r w:rsidR="00F7641E">
        <w:rPr>
          <w:rFonts w:ascii="Times New Roman" w:eastAsia="Times New Roman" w:hAnsi="Times New Roman" w:cs="Times New Roman"/>
          <w:sz w:val="24"/>
          <w:szCs w:val="24"/>
        </w:rPr>
        <w:t xml:space="preserve">determine which road culverts should have highest priority for repair or replacement based on their physical condition, their potential role in connecting amphibian and reptile habitat in the region, or both. </w:t>
      </w:r>
      <w:r>
        <w:rPr>
          <w:rFonts w:ascii="Times New Roman" w:eastAsia="Times New Roman" w:hAnsi="Times New Roman" w:cs="Times New Roman"/>
          <w:sz w:val="24"/>
          <w:szCs w:val="24"/>
        </w:rPr>
        <w:t xml:space="preserve">By mitigating road mortality of the dispersing life stages of these species through increased connectivity by culverts, </w:t>
      </w:r>
      <w:r w:rsidR="00917281">
        <w:rPr>
          <w:rFonts w:ascii="Times New Roman" w:eastAsia="Times New Roman" w:hAnsi="Times New Roman" w:cs="Times New Roman"/>
          <w:sz w:val="24"/>
          <w:szCs w:val="24"/>
        </w:rPr>
        <w:t>it may be possible to increase the resilience of these populations to negative anthropogenic impacts</w:t>
      </w:r>
      <w:r>
        <w:rPr>
          <w:rFonts w:ascii="Times New Roman" w:eastAsia="Times New Roman" w:hAnsi="Times New Roman" w:cs="Times New Roman"/>
          <w:sz w:val="24"/>
          <w:szCs w:val="24"/>
        </w:rPr>
        <w:t xml:space="preserve">. </w:t>
      </w:r>
    </w:p>
    <w:p w14:paraId="032D4594" w14:textId="68846E3C" w:rsidR="00B53B67" w:rsidRPr="00F06BF6" w:rsidRDefault="00D35F2C" w:rsidP="00F06BF6">
      <w:pPr>
        <w:spacing w:line="240" w:lineRule="auto"/>
        <w:jc w:val="cente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Methods</w:t>
      </w:r>
      <w:r>
        <w:rPr>
          <w:rFonts w:ascii="Times New Roman" w:eastAsia="Times New Roman" w:hAnsi="Times New Roman" w:cs="Times New Roman"/>
          <w:sz w:val="24"/>
          <w:szCs w:val="24"/>
        </w:rPr>
        <w:t xml:space="preserve"> </w:t>
      </w:r>
    </w:p>
    <w:p w14:paraId="5415A6AB" w14:textId="6E06B9FD" w:rsidR="00576BEC" w:rsidRDefault="00576BEC">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Study Region</w:t>
      </w:r>
    </w:p>
    <w:p w14:paraId="131A01F8" w14:textId="755B4E82" w:rsidR="00576BEC" w:rsidRPr="00A922C9" w:rsidRDefault="00A922C9" w:rsidP="00A922C9">
      <w:pPr>
        <w:spacing w:line="240" w:lineRule="auto"/>
        <w:ind w:firstLine="720"/>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Our </w:t>
      </w:r>
      <w:r w:rsidRPr="00A922C9">
        <w:rPr>
          <w:rFonts w:ascii="Times New Roman" w:eastAsia="Times New Roman" w:hAnsi="Times New Roman" w:cs="Times New Roman"/>
          <w:bCs/>
          <w:sz w:val="24"/>
          <w:szCs w:val="24"/>
        </w:rPr>
        <w:t xml:space="preserve">study region </w:t>
      </w:r>
      <w:r>
        <w:rPr>
          <w:rFonts w:ascii="Times New Roman" w:eastAsia="Times New Roman" w:hAnsi="Times New Roman" w:cs="Times New Roman"/>
          <w:bCs/>
          <w:sz w:val="24"/>
          <w:szCs w:val="24"/>
        </w:rPr>
        <w:t>was</w:t>
      </w:r>
      <w:r w:rsidRPr="00A922C9">
        <w:rPr>
          <w:rFonts w:ascii="Times New Roman" w:eastAsia="Times New Roman" w:hAnsi="Times New Roman" w:cs="Times New Roman"/>
          <w:bCs/>
          <w:sz w:val="24"/>
          <w:szCs w:val="24"/>
        </w:rPr>
        <w:t xml:space="preserve"> the </w:t>
      </w:r>
      <w:proofErr w:type="spellStart"/>
      <w:r w:rsidRPr="00A922C9">
        <w:rPr>
          <w:rFonts w:ascii="Times New Roman" w:eastAsia="Times New Roman" w:hAnsi="Times New Roman" w:cs="Times New Roman"/>
          <w:bCs/>
          <w:sz w:val="24"/>
          <w:szCs w:val="24"/>
        </w:rPr>
        <w:t>Pocantico</w:t>
      </w:r>
      <w:proofErr w:type="spellEnd"/>
      <w:r w:rsidRPr="00A922C9">
        <w:rPr>
          <w:rFonts w:ascii="Times New Roman" w:eastAsia="Times New Roman" w:hAnsi="Times New Roman" w:cs="Times New Roman"/>
          <w:bCs/>
          <w:sz w:val="24"/>
          <w:szCs w:val="24"/>
        </w:rPr>
        <w:t xml:space="preserve"> River watershed and portions of the neighboring watersheds (i.e., Croton and Sparta Brook HUC 12 watersheds)</w:t>
      </w:r>
      <w:r>
        <w:rPr>
          <w:rFonts w:ascii="Times New Roman" w:eastAsia="Times New Roman" w:hAnsi="Times New Roman" w:cs="Times New Roman"/>
          <w:bCs/>
          <w:sz w:val="24"/>
          <w:szCs w:val="24"/>
        </w:rPr>
        <w:t xml:space="preserve"> (Figure 1)</w:t>
      </w:r>
      <w:r w:rsidRPr="00A922C9">
        <w:rPr>
          <w:rFonts w:ascii="Times New Roman" w:eastAsia="Times New Roman" w:hAnsi="Times New Roman" w:cs="Times New Roman"/>
          <w:bCs/>
          <w:sz w:val="24"/>
          <w:szCs w:val="24"/>
        </w:rPr>
        <w:t>.</w:t>
      </w:r>
      <w:r>
        <w:rPr>
          <w:rFonts w:ascii="Times New Roman" w:eastAsia="Times New Roman" w:hAnsi="Times New Roman" w:cs="Times New Roman"/>
          <w:bCs/>
          <w:sz w:val="24"/>
          <w:szCs w:val="24"/>
        </w:rPr>
        <w:t xml:space="preserve"> This region is a sub-watershed of the Hudson River Estuary watershed, and is comprised of multiple land types, including urban / suburban development, mixed forested areas, agriculture, pasture / grassland, and multiple freshwater aquatic habitats (e.g., lakes, streams, wetlands, etc.). Road density varies throughout region. </w:t>
      </w:r>
    </w:p>
    <w:p w14:paraId="2F8F2842" w14:textId="274318A8" w:rsidR="00B53B67" w:rsidRPr="00F06BF6" w:rsidRDefault="00BC6EDE">
      <w:pPr>
        <w:spacing w:line="240" w:lineRule="auto"/>
        <w:rPr>
          <w:rFonts w:ascii="Times New Roman" w:eastAsia="Times New Roman" w:hAnsi="Times New Roman" w:cs="Times New Roman"/>
          <w:b/>
          <w:sz w:val="24"/>
          <w:szCs w:val="24"/>
        </w:rPr>
      </w:pPr>
      <w:r w:rsidRPr="00F06BF6">
        <w:rPr>
          <w:rFonts w:ascii="Times New Roman" w:eastAsia="Times New Roman" w:hAnsi="Times New Roman" w:cs="Times New Roman"/>
          <w:b/>
          <w:sz w:val="24"/>
          <w:szCs w:val="24"/>
        </w:rPr>
        <w:t>Study Species</w:t>
      </w:r>
    </w:p>
    <w:p w14:paraId="22084717" w14:textId="62B8B11E" w:rsidR="00B53B67" w:rsidRPr="00F06BF6" w:rsidRDefault="00D35F2C">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 </w:t>
      </w:r>
      <w:r w:rsidR="00B95981">
        <w:rPr>
          <w:rFonts w:ascii="Times New Roman" w:eastAsia="Times New Roman" w:hAnsi="Times New Roman" w:cs="Times New Roman"/>
          <w:sz w:val="24"/>
          <w:szCs w:val="24"/>
        </w:rPr>
        <w:t>The sixteen focal species of amphibians and reptiles are all commonly found in the study region: snapping turtle (</w:t>
      </w:r>
      <w:r w:rsidR="00B95981">
        <w:rPr>
          <w:rFonts w:ascii="Times New Roman" w:eastAsia="Times New Roman" w:hAnsi="Times New Roman" w:cs="Times New Roman"/>
          <w:i/>
          <w:sz w:val="24"/>
          <w:szCs w:val="24"/>
        </w:rPr>
        <w:t>Chelydra serpentina</w:t>
      </w:r>
      <w:r w:rsidR="00B95981">
        <w:rPr>
          <w:rFonts w:ascii="Times New Roman" w:eastAsia="Times New Roman" w:hAnsi="Times New Roman" w:cs="Times New Roman"/>
          <w:sz w:val="24"/>
          <w:szCs w:val="24"/>
        </w:rPr>
        <w:t>), painted turtle (</w:t>
      </w:r>
      <w:proofErr w:type="spellStart"/>
      <w:r w:rsidR="00B95981">
        <w:rPr>
          <w:rFonts w:ascii="Times New Roman" w:eastAsia="Times New Roman" w:hAnsi="Times New Roman" w:cs="Times New Roman"/>
          <w:i/>
          <w:sz w:val="24"/>
          <w:szCs w:val="24"/>
        </w:rPr>
        <w:t>Chrysemys</w:t>
      </w:r>
      <w:proofErr w:type="spellEnd"/>
      <w:r w:rsidR="00B95981">
        <w:rPr>
          <w:rFonts w:ascii="Times New Roman" w:eastAsia="Times New Roman" w:hAnsi="Times New Roman" w:cs="Times New Roman"/>
          <w:i/>
          <w:sz w:val="24"/>
          <w:szCs w:val="24"/>
        </w:rPr>
        <w:t xml:space="preserve"> </w:t>
      </w:r>
      <w:proofErr w:type="spellStart"/>
      <w:r w:rsidR="00B95981">
        <w:rPr>
          <w:rFonts w:ascii="Times New Roman" w:eastAsia="Times New Roman" w:hAnsi="Times New Roman" w:cs="Times New Roman"/>
          <w:i/>
          <w:sz w:val="24"/>
          <w:szCs w:val="24"/>
        </w:rPr>
        <w:t>picta</w:t>
      </w:r>
      <w:proofErr w:type="spellEnd"/>
      <w:r w:rsidR="00B95981">
        <w:rPr>
          <w:rFonts w:ascii="Times New Roman" w:eastAsia="Times New Roman" w:hAnsi="Times New Roman" w:cs="Times New Roman"/>
          <w:sz w:val="24"/>
          <w:szCs w:val="24"/>
        </w:rPr>
        <w:t>), Eastern newt (</w:t>
      </w:r>
      <w:proofErr w:type="spellStart"/>
      <w:r w:rsidR="00B95981">
        <w:rPr>
          <w:rFonts w:ascii="Times New Roman" w:eastAsia="Times New Roman" w:hAnsi="Times New Roman" w:cs="Times New Roman"/>
          <w:i/>
          <w:sz w:val="24"/>
          <w:szCs w:val="24"/>
        </w:rPr>
        <w:t>Notophthalmus</w:t>
      </w:r>
      <w:proofErr w:type="spellEnd"/>
      <w:r w:rsidR="00B95981">
        <w:rPr>
          <w:rFonts w:ascii="Times New Roman" w:eastAsia="Times New Roman" w:hAnsi="Times New Roman" w:cs="Times New Roman"/>
          <w:i/>
          <w:sz w:val="24"/>
          <w:szCs w:val="24"/>
        </w:rPr>
        <w:t xml:space="preserve"> </w:t>
      </w:r>
      <w:proofErr w:type="spellStart"/>
      <w:r w:rsidR="00B95981">
        <w:rPr>
          <w:rFonts w:ascii="Times New Roman" w:eastAsia="Times New Roman" w:hAnsi="Times New Roman" w:cs="Times New Roman"/>
          <w:i/>
          <w:sz w:val="24"/>
          <w:szCs w:val="24"/>
        </w:rPr>
        <w:t>viridescens</w:t>
      </w:r>
      <w:proofErr w:type="spellEnd"/>
      <w:r w:rsidR="00B95981">
        <w:rPr>
          <w:rFonts w:ascii="Times New Roman" w:eastAsia="Times New Roman" w:hAnsi="Times New Roman" w:cs="Times New Roman"/>
          <w:sz w:val="24"/>
          <w:szCs w:val="24"/>
        </w:rPr>
        <w:t>), spotted salamander (</w:t>
      </w:r>
      <w:r w:rsidR="00B95981">
        <w:rPr>
          <w:rFonts w:ascii="Times New Roman" w:eastAsia="Times New Roman" w:hAnsi="Times New Roman" w:cs="Times New Roman"/>
          <w:i/>
          <w:sz w:val="24"/>
          <w:szCs w:val="24"/>
        </w:rPr>
        <w:t>Ambystoma maculatum</w:t>
      </w:r>
      <w:r w:rsidR="00B95981">
        <w:rPr>
          <w:rFonts w:ascii="Times New Roman" w:eastAsia="Times New Roman" w:hAnsi="Times New Roman" w:cs="Times New Roman"/>
          <w:sz w:val="24"/>
          <w:szCs w:val="24"/>
        </w:rPr>
        <w:t>), northern redback salamander (</w:t>
      </w:r>
      <w:proofErr w:type="spellStart"/>
      <w:r w:rsidR="00B95981">
        <w:rPr>
          <w:rFonts w:ascii="Times New Roman" w:eastAsia="Times New Roman" w:hAnsi="Times New Roman" w:cs="Times New Roman"/>
          <w:i/>
          <w:sz w:val="24"/>
          <w:szCs w:val="24"/>
        </w:rPr>
        <w:t>Plethodon</w:t>
      </w:r>
      <w:proofErr w:type="spellEnd"/>
      <w:r w:rsidR="00B95981">
        <w:rPr>
          <w:rFonts w:ascii="Times New Roman" w:eastAsia="Times New Roman" w:hAnsi="Times New Roman" w:cs="Times New Roman"/>
          <w:i/>
          <w:sz w:val="24"/>
          <w:szCs w:val="24"/>
        </w:rPr>
        <w:t xml:space="preserve"> cinereus</w:t>
      </w:r>
      <w:r w:rsidR="00B95981">
        <w:rPr>
          <w:rFonts w:ascii="Times New Roman" w:eastAsia="Times New Roman" w:hAnsi="Times New Roman" w:cs="Times New Roman"/>
          <w:sz w:val="24"/>
          <w:szCs w:val="24"/>
        </w:rPr>
        <w:t>), marbled salamander (</w:t>
      </w:r>
      <w:r w:rsidR="00B95981">
        <w:rPr>
          <w:rFonts w:ascii="Times New Roman" w:eastAsia="Times New Roman" w:hAnsi="Times New Roman" w:cs="Times New Roman"/>
          <w:i/>
          <w:sz w:val="24"/>
          <w:szCs w:val="24"/>
        </w:rPr>
        <w:t xml:space="preserve">Ambystoma </w:t>
      </w:r>
      <w:proofErr w:type="spellStart"/>
      <w:r w:rsidR="00B95981">
        <w:rPr>
          <w:rFonts w:ascii="Times New Roman" w:eastAsia="Times New Roman" w:hAnsi="Times New Roman" w:cs="Times New Roman"/>
          <w:i/>
          <w:sz w:val="24"/>
          <w:szCs w:val="24"/>
        </w:rPr>
        <w:t>opacum</w:t>
      </w:r>
      <w:proofErr w:type="spellEnd"/>
      <w:r w:rsidR="00B95981">
        <w:rPr>
          <w:rFonts w:ascii="Times New Roman" w:eastAsia="Times New Roman" w:hAnsi="Times New Roman" w:cs="Times New Roman"/>
          <w:sz w:val="24"/>
          <w:szCs w:val="24"/>
        </w:rPr>
        <w:t>), northern slimy salamander (</w:t>
      </w:r>
      <w:proofErr w:type="spellStart"/>
      <w:r w:rsidR="00B95981">
        <w:rPr>
          <w:rFonts w:ascii="Times New Roman" w:eastAsia="Times New Roman" w:hAnsi="Times New Roman" w:cs="Times New Roman"/>
          <w:i/>
          <w:sz w:val="24"/>
          <w:szCs w:val="24"/>
        </w:rPr>
        <w:t>Plethodon</w:t>
      </w:r>
      <w:proofErr w:type="spellEnd"/>
      <w:r w:rsidR="00B95981">
        <w:rPr>
          <w:rFonts w:ascii="Times New Roman" w:eastAsia="Times New Roman" w:hAnsi="Times New Roman" w:cs="Times New Roman"/>
          <w:i/>
          <w:sz w:val="24"/>
          <w:szCs w:val="24"/>
        </w:rPr>
        <w:t xml:space="preserve"> </w:t>
      </w:r>
      <w:proofErr w:type="spellStart"/>
      <w:r w:rsidR="00B95981">
        <w:rPr>
          <w:rFonts w:ascii="Times New Roman" w:eastAsia="Times New Roman" w:hAnsi="Times New Roman" w:cs="Times New Roman"/>
          <w:i/>
          <w:sz w:val="24"/>
          <w:szCs w:val="24"/>
        </w:rPr>
        <w:t>glutinosus</w:t>
      </w:r>
      <w:proofErr w:type="spellEnd"/>
      <w:r w:rsidR="00B95981">
        <w:rPr>
          <w:rFonts w:ascii="Times New Roman" w:eastAsia="Times New Roman" w:hAnsi="Times New Roman" w:cs="Times New Roman"/>
          <w:sz w:val="24"/>
          <w:szCs w:val="24"/>
        </w:rPr>
        <w:t>), northern two-lined salamander (</w:t>
      </w:r>
      <w:r w:rsidR="00B95981">
        <w:rPr>
          <w:rFonts w:ascii="Times New Roman" w:eastAsia="Times New Roman" w:hAnsi="Times New Roman" w:cs="Times New Roman"/>
          <w:i/>
          <w:sz w:val="24"/>
          <w:szCs w:val="24"/>
        </w:rPr>
        <w:t xml:space="preserve">Eurycea </w:t>
      </w:r>
      <w:proofErr w:type="spellStart"/>
      <w:r w:rsidR="00B95981">
        <w:rPr>
          <w:rFonts w:ascii="Times New Roman" w:eastAsia="Times New Roman" w:hAnsi="Times New Roman" w:cs="Times New Roman"/>
          <w:i/>
          <w:sz w:val="24"/>
          <w:szCs w:val="24"/>
        </w:rPr>
        <w:t>bislineata</w:t>
      </w:r>
      <w:proofErr w:type="spellEnd"/>
      <w:r w:rsidR="00B95981">
        <w:rPr>
          <w:rFonts w:ascii="Times New Roman" w:eastAsia="Times New Roman" w:hAnsi="Times New Roman" w:cs="Times New Roman"/>
          <w:sz w:val="24"/>
          <w:szCs w:val="24"/>
        </w:rPr>
        <w:t xml:space="preserve">), </w:t>
      </w:r>
      <w:r w:rsidR="00B95981" w:rsidRPr="004A7BF7">
        <w:rPr>
          <w:rFonts w:ascii="Times New Roman" w:eastAsia="Times New Roman" w:hAnsi="Times New Roman" w:cs="Times New Roman"/>
          <w:sz w:val="24"/>
          <w:szCs w:val="24"/>
        </w:rPr>
        <w:t>wood frog</w:t>
      </w:r>
      <w:r w:rsidR="00B95981" w:rsidRPr="00D44430">
        <w:rPr>
          <w:rFonts w:ascii="Times New Roman" w:eastAsia="Times New Roman" w:hAnsi="Times New Roman" w:cs="Times New Roman"/>
          <w:sz w:val="24"/>
          <w:szCs w:val="24"/>
        </w:rPr>
        <w:t xml:space="preserve">  (</w:t>
      </w:r>
      <w:proofErr w:type="spellStart"/>
      <w:r w:rsidR="00B95981" w:rsidRPr="00D44430">
        <w:rPr>
          <w:rFonts w:ascii="Times New Roman" w:eastAsia="Times New Roman" w:hAnsi="Times New Roman" w:cs="Times New Roman"/>
          <w:i/>
          <w:sz w:val="24"/>
          <w:szCs w:val="24"/>
        </w:rPr>
        <w:t>Lithobates</w:t>
      </w:r>
      <w:proofErr w:type="spellEnd"/>
      <w:r w:rsidR="00B95981" w:rsidRPr="00D44430">
        <w:rPr>
          <w:rFonts w:ascii="Times New Roman" w:eastAsia="Times New Roman" w:hAnsi="Times New Roman" w:cs="Times New Roman"/>
          <w:i/>
          <w:sz w:val="24"/>
          <w:szCs w:val="24"/>
        </w:rPr>
        <w:t xml:space="preserve"> sylvatica</w:t>
      </w:r>
      <w:r w:rsidR="00B95981" w:rsidRPr="008B61B2">
        <w:rPr>
          <w:rFonts w:ascii="Times New Roman" w:eastAsia="Times New Roman" w:hAnsi="Times New Roman" w:cs="Times New Roman"/>
          <w:sz w:val="24"/>
          <w:szCs w:val="24"/>
        </w:rPr>
        <w:t>), American toad (</w:t>
      </w:r>
      <w:proofErr w:type="spellStart"/>
      <w:r w:rsidR="00B95981" w:rsidRPr="008B61B2">
        <w:rPr>
          <w:rFonts w:ascii="Times New Roman" w:eastAsia="Times New Roman" w:hAnsi="Times New Roman" w:cs="Times New Roman"/>
          <w:i/>
          <w:sz w:val="24"/>
          <w:szCs w:val="24"/>
        </w:rPr>
        <w:t>Anaxyrus</w:t>
      </w:r>
      <w:proofErr w:type="spellEnd"/>
      <w:r w:rsidR="00B95981" w:rsidRPr="008B61B2">
        <w:rPr>
          <w:rFonts w:ascii="Times New Roman" w:eastAsia="Times New Roman" w:hAnsi="Times New Roman" w:cs="Times New Roman"/>
          <w:i/>
          <w:sz w:val="24"/>
          <w:szCs w:val="24"/>
        </w:rPr>
        <w:t xml:space="preserve"> americanus</w:t>
      </w:r>
      <w:r w:rsidR="00B95981" w:rsidRPr="008B61B2">
        <w:rPr>
          <w:rFonts w:ascii="Times New Roman" w:eastAsia="Times New Roman" w:hAnsi="Times New Roman" w:cs="Times New Roman"/>
          <w:sz w:val="24"/>
          <w:szCs w:val="24"/>
        </w:rPr>
        <w:t xml:space="preserve">), Fowler’s toad </w:t>
      </w:r>
      <w:r w:rsidR="00B95981" w:rsidRPr="008B61B2">
        <w:rPr>
          <w:rFonts w:ascii="Times New Roman" w:eastAsia="Times New Roman" w:hAnsi="Times New Roman" w:cs="Times New Roman"/>
          <w:i/>
          <w:sz w:val="24"/>
          <w:szCs w:val="24"/>
        </w:rPr>
        <w:t>(</w:t>
      </w:r>
      <w:proofErr w:type="spellStart"/>
      <w:r w:rsidR="00B95981" w:rsidRPr="008B61B2">
        <w:rPr>
          <w:rFonts w:ascii="Times New Roman" w:eastAsia="Times New Roman" w:hAnsi="Times New Roman" w:cs="Times New Roman"/>
          <w:i/>
          <w:sz w:val="24"/>
          <w:szCs w:val="24"/>
        </w:rPr>
        <w:t>Anaxyrus</w:t>
      </w:r>
      <w:proofErr w:type="spellEnd"/>
      <w:r w:rsidR="00B95981" w:rsidRPr="008B61B2">
        <w:rPr>
          <w:rFonts w:ascii="Times New Roman" w:eastAsia="Times New Roman" w:hAnsi="Times New Roman" w:cs="Times New Roman"/>
          <w:i/>
          <w:sz w:val="24"/>
          <w:szCs w:val="24"/>
        </w:rPr>
        <w:t xml:space="preserve"> </w:t>
      </w:r>
      <w:proofErr w:type="spellStart"/>
      <w:r w:rsidR="00B95981" w:rsidRPr="008B61B2">
        <w:rPr>
          <w:rFonts w:ascii="Times New Roman" w:eastAsia="Times New Roman" w:hAnsi="Times New Roman" w:cs="Times New Roman"/>
          <w:i/>
          <w:sz w:val="24"/>
          <w:szCs w:val="24"/>
        </w:rPr>
        <w:t>fowleri</w:t>
      </w:r>
      <w:proofErr w:type="spellEnd"/>
      <w:r w:rsidR="00B95981" w:rsidRPr="008B61B2">
        <w:rPr>
          <w:rFonts w:ascii="Times New Roman" w:eastAsia="Times New Roman" w:hAnsi="Times New Roman" w:cs="Times New Roman"/>
          <w:i/>
          <w:sz w:val="24"/>
          <w:szCs w:val="24"/>
        </w:rPr>
        <w:t xml:space="preserve">), </w:t>
      </w:r>
      <w:r w:rsidR="00B95981" w:rsidRPr="004A7BF7">
        <w:rPr>
          <w:rFonts w:ascii="Times New Roman" w:eastAsia="Times New Roman" w:hAnsi="Times New Roman" w:cs="Times New Roman"/>
          <w:sz w:val="24"/>
          <w:szCs w:val="24"/>
        </w:rPr>
        <w:t xml:space="preserve">spring peeper </w:t>
      </w:r>
      <w:r w:rsidR="00B95981" w:rsidRPr="004A7BF7">
        <w:rPr>
          <w:rFonts w:ascii="Times New Roman" w:eastAsia="Times New Roman" w:hAnsi="Times New Roman" w:cs="Times New Roman"/>
          <w:i/>
          <w:sz w:val="24"/>
          <w:szCs w:val="24"/>
        </w:rPr>
        <w:t>(</w:t>
      </w:r>
      <w:proofErr w:type="spellStart"/>
      <w:r w:rsidR="00B95981" w:rsidRPr="004A7BF7">
        <w:rPr>
          <w:rFonts w:ascii="Times New Roman" w:eastAsia="Times New Roman" w:hAnsi="Times New Roman" w:cs="Times New Roman"/>
          <w:i/>
          <w:sz w:val="24"/>
          <w:szCs w:val="24"/>
        </w:rPr>
        <w:t>Pseudacris</w:t>
      </w:r>
      <w:proofErr w:type="spellEnd"/>
      <w:r w:rsidR="00B95981" w:rsidRPr="004A7BF7">
        <w:rPr>
          <w:rFonts w:ascii="Times New Roman" w:eastAsia="Times New Roman" w:hAnsi="Times New Roman" w:cs="Times New Roman"/>
          <w:i/>
          <w:sz w:val="24"/>
          <w:szCs w:val="24"/>
        </w:rPr>
        <w:t xml:space="preserve"> crucifer), </w:t>
      </w:r>
      <w:r w:rsidR="00B95981" w:rsidRPr="004A7BF7">
        <w:rPr>
          <w:rFonts w:ascii="Times New Roman" w:eastAsia="Times New Roman" w:hAnsi="Times New Roman" w:cs="Times New Roman"/>
          <w:sz w:val="24"/>
          <w:szCs w:val="24"/>
        </w:rPr>
        <w:t>gray treefrog (</w:t>
      </w:r>
      <w:proofErr w:type="spellStart"/>
      <w:r w:rsidR="00B95981" w:rsidRPr="004A7BF7">
        <w:rPr>
          <w:rFonts w:ascii="Times New Roman" w:eastAsia="Times New Roman" w:hAnsi="Times New Roman" w:cs="Times New Roman"/>
          <w:i/>
          <w:sz w:val="24"/>
          <w:szCs w:val="24"/>
        </w:rPr>
        <w:t>Hyla</w:t>
      </w:r>
      <w:proofErr w:type="spellEnd"/>
      <w:r w:rsidR="00B95981" w:rsidRPr="004A7BF7">
        <w:rPr>
          <w:rFonts w:ascii="Times New Roman" w:eastAsia="Times New Roman" w:hAnsi="Times New Roman" w:cs="Times New Roman"/>
          <w:i/>
          <w:sz w:val="24"/>
          <w:szCs w:val="24"/>
        </w:rPr>
        <w:t xml:space="preserve"> versicolor</w:t>
      </w:r>
      <w:r w:rsidR="00B95981" w:rsidRPr="004A7BF7">
        <w:rPr>
          <w:rFonts w:ascii="Times New Roman" w:eastAsia="Times New Roman" w:hAnsi="Times New Roman" w:cs="Times New Roman"/>
          <w:sz w:val="24"/>
          <w:szCs w:val="24"/>
        </w:rPr>
        <w:t xml:space="preserve">), pickerel frog </w:t>
      </w:r>
      <w:r w:rsidR="00B95981" w:rsidRPr="004A7BF7">
        <w:rPr>
          <w:rFonts w:ascii="Times New Roman" w:eastAsia="Times New Roman" w:hAnsi="Times New Roman" w:cs="Times New Roman"/>
          <w:i/>
          <w:sz w:val="24"/>
          <w:szCs w:val="24"/>
        </w:rPr>
        <w:t>(</w:t>
      </w:r>
      <w:proofErr w:type="spellStart"/>
      <w:r w:rsidR="00B95981" w:rsidRPr="004A7BF7">
        <w:rPr>
          <w:rFonts w:ascii="Times New Roman" w:eastAsia="Times New Roman" w:hAnsi="Times New Roman" w:cs="Times New Roman"/>
          <w:i/>
          <w:sz w:val="24"/>
          <w:szCs w:val="24"/>
        </w:rPr>
        <w:t>Lithobates</w:t>
      </w:r>
      <w:proofErr w:type="spellEnd"/>
      <w:r w:rsidR="00B95981" w:rsidRPr="004A7BF7">
        <w:rPr>
          <w:rFonts w:ascii="Times New Roman" w:eastAsia="Times New Roman" w:hAnsi="Times New Roman" w:cs="Times New Roman"/>
          <w:i/>
          <w:sz w:val="24"/>
          <w:szCs w:val="24"/>
        </w:rPr>
        <w:t xml:space="preserve"> palustris), </w:t>
      </w:r>
      <w:r w:rsidR="00B95981" w:rsidRPr="004A7BF7">
        <w:rPr>
          <w:rFonts w:ascii="Times New Roman" w:eastAsia="Times New Roman" w:hAnsi="Times New Roman" w:cs="Times New Roman"/>
          <w:sz w:val="24"/>
          <w:szCs w:val="24"/>
        </w:rPr>
        <w:t>green frog (</w:t>
      </w:r>
      <w:proofErr w:type="spellStart"/>
      <w:r w:rsidR="00B95981" w:rsidRPr="004A7BF7">
        <w:rPr>
          <w:rFonts w:ascii="Times New Roman" w:eastAsia="Times New Roman" w:hAnsi="Times New Roman" w:cs="Times New Roman"/>
          <w:i/>
          <w:sz w:val="24"/>
          <w:szCs w:val="24"/>
        </w:rPr>
        <w:t>Lithobates</w:t>
      </w:r>
      <w:proofErr w:type="spellEnd"/>
      <w:r w:rsidR="00B95981" w:rsidRPr="004A7BF7">
        <w:rPr>
          <w:rFonts w:ascii="Times New Roman" w:eastAsia="Times New Roman" w:hAnsi="Times New Roman" w:cs="Times New Roman"/>
          <w:i/>
          <w:sz w:val="24"/>
          <w:szCs w:val="24"/>
        </w:rPr>
        <w:t xml:space="preserve"> </w:t>
      </w:r>
      <w:proofErr w:type="spellStart"/>
      <w:r w:rsidR="00B95981" w:rsidRPr="004A7BF7">
        <w:rPr>
          <w:rFonts w:ascii="Times New Roman" w:eastAsia="Times New Roman" w:hAnsi="Times New Roman" w:cs="Times New Roman"/>
          <w:i/>
          <w:sz w:val="24"/>
          <w:szCs w:val="24"/>
        </w:rPr>
        <w:t>clamitans</w:t>
      </w:r>
      <w:proofErr w:type="spellEnd"/>
      <w:r w:rsidR="00B95981" w:rsidRPr="004A7BF7">
        <w:rPr>
          <w:rFonts w:ascii="Times New Roman" w:eastAsia="Times New Roman" w:hAnsi="Times New Roman" w:cs="Times New Roman"/>
          <w:sz w:val="24"/>
          <w:szCs w:val="24"/>
        </w:rPr>
        <w:t>), and bullfrog (</w:t>
      </w:r>
      <w:proofErr w:type="spellStart"/>
      <w:r w:rsidR="00B95981" w:rsidRPr="004A7BF7">
        <w:rPr>
          <w:rFonts w:ascii="Times New Roman" w:eastAsia="Times New Roman" w:hAnsi="Times New Roman" w:cs="Times New Roman"/>
          <w:i/>
          <w:sz w:val="24"/>
          <w:szCs w:val="24"/>
        </w:rPr>
        <w:t>Lithobates</w:t>
      </w:r>
      <w:proofErr w:type="spellEnd"/>
      <w:r w:rsidR="00B95981" w:rsidRPr="004A7BF7">
        <w:rPr>
          <w:rFonts w:ascii="Times New Roman" w:eastAsia="Times New Roman" w:hAnsi="Times New Roman" w:cs="Times New Roman"/>
          <w:i/>
          <w:sz w:val="24"/>
          <w:szCs w:val="24"/>
        </w:rPr>
        <w:t xml:space="preserve"> </w:t>
      </w:r>
      <w:proofErr w:type="spellStart"/>
      <w:r w:rsidR="00B95981" w:rsidRPr="004A7BF7">
        <w:rPr>
          <w:rFonts w:ascii="Times New Roman" w:eastAsia="Times New Roman" w:hAnsi="Times New Roman" w:cs="Times New Roman"/>
          <w:i/>
          <w:sz w:val="24"/>
          <w:szCs w:val="24"/>
        </w:rPr>
        <w:t>catesbeiana</w:t>
      </w:r>
      <w:proofErr w:type="spellEnd"/>
      <w:r w:rsidR="00B95981" w:rsidRPr="004A7BF7">
        <w:rPr>
          <w:rFonts w:ascii="Times New Roman" w:eastAsia="Times New Roman" w:hAnsi="Times New Roman" w:cs="Times New Roman"/>
          <w:sz w:val="24"/>
          <w:szCs w:val="24"/>
        </w:rPr>
        <w:t>).</w:t>
      </w:r>
      <w:r w:rsidR="00DB0F89">
        <w:rPr>
          <w:rFonts w:ascii="Times New Roman" w:eastAsia="Times New Roman" w:hAnsi="Times New Roman" w:cs="Times New Roman"/>
          <w:sz w:val="24"/>
          <w:szCs w:val="24"/>
        </w:rPr>
        <w:t xml:space="preserve"> Georeferenced locations of species </w:t>
      </w:r>
      <w:r w:rsidR="00F06BF6">
        <w:rPr>
          <w:rFonts w:ascii="Times New Roman" w:eastAsia="Times New Roman" w:hAnsi="Times New Roman" w:cs="Times New Roman"/>
          <w:sz w:val="24"/>
          <w:szCs w:val="24"/>
        </w:rPr>
        <w:t>occurrences</w:t>
      </w:r>
      <w:r w:rsidR="00DB0F89">
        <w:rPr>
          <w:rFonts w:ascii="Times New Roman" w:eastAsia="Times New Roman" w:hAnsi="Times New Roman" w:cs="Times New Roman"/>
          <w:sz w:val="24"/>
          <w:szCs w:val="24"/>
        </w:rPr>
        <w:t xml:space="preserve"> and l</w:t>
      </w:r>
      <w:r>
        <w:rPr>
          <w:rFonts w:ascii="Times New Roman" w:eastAsia="Times New Roman" w:hAnsi="Times New Roman" w:cs="Times New Roman"/>
          <w:sz w:val="24"/>
          <w:szCs w:val="24"/>
        </w:rPr>
        <w:t>ife-history information were collated for all sixteen focal species</w:t>
      </w:r>
      <w:r w:rsidR="00DB0F89">
        <w:rPr>
          <w:rFonts w:ascii="Times New Roman" w:eastAsia="Times New Roman" w:hAnsi="Times New Roman" w:cs="Times New Roman"/>
          <w:sz w:val="24"/>
          <w:szCs w:val="24"/>
        </w:rPr>
        <w:t>, to be used in SDM con</w:t>
      </w:r>
      <w:r w:rsidR="008617C2">
        <w:rPr>
          <w:rFonts w:ascii="Times New Roman" w:eastAsia="Times New Roman" w:hAnsi="Times New Roman" w:cs="Times New Roman"/>
          <w:sz w:val="24"/>
          <w:szCs w:val="24"/>
        </w:rPr>
        <w:t>s</w:t>
      </w:r>
      <w:r w:rsidR="00DB0F89">
        <w:rPr>
          <w:rFonts w:ascii="Times New Roman" w:eastAsia="Times New Roman" w:hAnsi="Times New Roman" w:cs="Times New Roman"/>
          <w:sz w:val="24"/>
          <w:szCs w:val="24"/>
        </w:rPr>
        <w:t>truction</w:t>
      </w:r>
      <w:r>
        <w:rPr>
          <w:rFonts w:ascii="Times New Roman" w:eastAsia="Times New Roman" w:hAnsi="Times New Roman" w:cs="Times New Roman"/>
          <w:sz w:val="24"/>
          <w:szCs w:val="24"/>
        </w:rPr>
        <w:t xml:space="preserve">. </w:t>
      </w:r>
      <w:r w:rsidR="00232DC4">
        <w:rPr>
          <w:rFonts w:ascii="Times New Roman" w:eastAsia="Times New Roman" w:hAnsi="Times New Roman" w:cs="Times New Roman"/>
          <w:sz w:val="24"/>
          <w:szCs w:val="24"/>
        </w:rPr>
        <w:t>Key attributes of each species are described below</w:t>
      </w:r>
      <w:r w:rsidR="00150910">
        <w:rPr>
          <w:rFonts w:ascii="Times New Roman" w:eastAsia="Times New Roman" w:hAnsi="Times New Roman" w:cs="Times New Roman"/>
          <w:sz w:val="24"/>
          <w:szCs w:val="24"/>
        </w:rPr>
        <w:t>.</w:t>
      </w:r>
      <w:r w:rsidR="00023954">
        <w:rPr>
          <w:rFonts w:ascii="Times New Roman" w:eastAsia="Times New Roman" w:hAnsi="Times New Roman" w:cs="Times New Roman"/>
          <w:sz w:val="24"/>
          <w:szCs w:val="24"/>
        </w:rPr>
        <w:t xml:space="preserve">  </w:t>
      </w:r>
    </w:p>
    <w:p w14:paraId="287AB31D" w14:textId="7E73C1DD" w:rsidR="00B53B67" w:rsidRPr="008067E5" w:rsidRDefault="00D35F2C">
      <w:pPr>
        <w:spacing w:line="240" w:lineRule="auto"/>
        <w:rPr>
          <w:rFonts w:ascii="Times New Roman" w:eastAsia="Times New Roman" w:hAnsi="Times New Roman" w:cs="Times New Roman"/>
          <w:i/>
          <w:sz w:val="24"/>
          <w:szCs w:val="24"/>
        </w:rPr>
      </w:pPr>
      <w:proofErr w:type="spellStart"/>
      <w:r>
        <w:rPr>
          <w:rFonts w:ascii="Times New Roman" w:eastAsia="Times New Roman" w:hAnsi="Times New Roman" w:cs="Times New Roman"/>
          <w:i/>
          <w:sz w:val="24"/>
          <w:szCs w:val="24"/>
        </w:rPr>
        <w:t>Notophthalmus</w:t>
      </w:r>
      <w:proofErr w:type="spellEnd"/>
      <w:r>
        <w:rPr>
          <w:rFonts w:ascii="Times New Roman" w:eastAsia="Times New Roman" w:hAnsi="Times New Roman" w:cs="Times New Roman"/>
          <w:i/>
          <w:sz w:val="24"/>
          <w:szCs w:val="24"/>
        </w:rPr>
        <w:t xml:space="preserve"> </w:t>
      </w:r>
      <w:proofErr w:type="spellStart"/>
      <w:r>
        <w:rPr>
          <w:rFonts w:ascii="Times New Roman" w:eastAsia="Times New Roman" w:hAnsi="Times New Roman" w:cs="Times New Roman"/>
          <w:i/>
          <w:sz w:val="24"/>
          <w:szCs w:val="24"/>
        </w:rPr>
        <w:t>viridescens</w:t>
      </w:r>
      <w:proofErr w:type="spellEnd"/>
      <w:r>
        <w:rPr>
          <w:rFonts w:ascii="Times New Roman" w:eastAsia="Times New Roman" w:hAnsi="Times New Roman" w:cs="Times New Roman"/>
          <w:i/>
          <w:sz w:val="24"/>
          <w:szCs w:val="24"/>
        </w:rPr>
        <w:t xml:space="preserve"> (red spotted newt)</w:t>
      </w:r>
      <w:r w:rsidR="008067E5">
        <w:rPr>
          <w:rFonts w:ascii="Times New Roman" w:eastAsia="Times New Roman" w:hAnsi="Times New Roman" w:cs="Times New Roman"/>
          <w:i/>
          <w:sz w:val="24"/>
          <w:szCs w:val="24"/>
        </w:rPr>
        <w:t xml:space="preserve"> - </w:t>
      </w:r>
      <w:r>
        <w:rPr>
          <w:rFonts w:ascii="Times New Roman" w:eastAsia="Times New Roman" w:hAnsi="Times New Roman" w:cs="Times New Roman"/>
          <w:sz w:val="24"/>
          <w:szCs w:val="24"/>
        </w:rPr>
        <w:t xml:space="preserve">The red spotted newt </w:t>
      </w:r>
      <w:r w:rsidR="00D91A75">
        <w:rPr>
          <w:rFonts w:ascii="Times New Roman" w:eastAsia="Times New Roman" w:hAnsi="Times New Roman" w:cs="Times New Roman"/>
          <w:sz w:val="24"/>
          <w:szCs w:val="24"/>
        </w:rPr>
        <w:t>is a three stage anuran</w:t>
      </w:r>
      <w:r w:rsidR="00232DC4">
        <w:rPr>
          <w:rFonts w:ascii="Times New Roman" w:eastAsia="Times New Roman" w:hAnsi="Times New Roman" w:cs="Times New Roman"/>
          <w:sz w:val="24"/>
          <w:szCs w:val="24"/>
        </w:rPr>
        <w:t>. The stages are</w:t>
      </w:r>
      <w:r w:rsidR="00D91A75">
        <w:rPr>
          <w:rFonts w:ascii="Times New Roman" w:eastAsia="Times New Roman" w:hAnsi="Times New Roman" w:cs="Times New Roman"/>
          <w:sz w:val="24"/>
          <w:szCs w:val="24"/>
        </w:rPr>
        <w:t xml:space="preserve"> larvae, eft, and adult (Forester and Lykens, 1991). </w:t>
      </w:r>
      <w:r w:rsidR="00830CC8">
        <w:rPr>
          <w:rFonts w:ascii="Times New Roman" w:eastAsia="Times New Roman" w:hAnsi="Times New Roman" w:cs="Times New Roman"/>
          <w:sz w:val="24"/>
          <w:szCs w:val="24"/>
        </w:rPr>
        <w:t xml:space="preserve">They are generally found in or near semi-permanent vernal pools within woodland habitats in the adult stage (Gill, 1978). </w:t>
      </w:r>
      <w:r w:rsidR="00D91A75">
        <w:rPr>
          <w:rFonts w:ascii="Times New Roman" w:eastAsia="Times New Roman" w:hAnsi="Times New Roman" w:cs="Times New Roman"/>
          <w:sz w:val="24"/>
          <w:szCs w:val="24"/>
        </w:rPr>
        <w:t xml:space="preserve">These newts </w:t>
      </w:r>
      <w:r>
        <w:rPr>
          <w:rFonts w:ascii="Times New Roman" w:eastAsia="Times New Roman" w:hAnsi="Times New Roman" w:cs="Times New Roman"/>
          <w:sz w:val="24"/>
          <w:szCs w:val="24"/>
        </w:rPr>
        <w:t>ha</w:t>
      </w:r>
      <w:r w:rsidR="00D91A75">
        <w:rPr>
          <w:rFonts w:ascii="Times New Roman" w:eastAsia="Times New Roman" w:hAnsi="Times New Roman" w:cs="Times New Roman"/>
          <w:sz w:val="24"/>
          <w:szCs w:val="24"/>
        </w:rPr>
        <w:t>ve</w:t>
      </w:r>
      <w:r>
        <w:rPr>
          <w:rFonts w:ascii="Times New Roman" w:eastAsia="Times New Roman" w:hAnsi="Times New Roman" w:cs="Times New Roman"/>
          <w:sz w:val="24"/>
          <w:szCs w:val="24"/>
        </w:rPr>
        <w:t xml:space="preserve"> a high rate of dispersal in the early eft stage</w:t>
      </w:r>
      <w:r w:rsidR="00830CC8">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Woodland fragmentation and habitat degradation render this species highly susceptible to local extinctions (Gibbs, 1998).</w:t>
      </w:r>
      <w:r w:rsidR="008F422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w:t>
      </w:r>
    </w:p>
    <w:p w14:paraId="687AB299" w14:textId="2238DB3A" w:rsidR="00B53B67" w:rsidRPr="008067E5" w:rsidRDefault="00D35F2C" w:rsidP="008067E5">
      <w:pPr>
        <w:spacing w:line="240" w:lineRule="auto"/>
        <w:rPr>
          <w:rFonts w:ascii="Times New Roman" w:eastAsia="Times New Roman" w:hAnsi="Times New Roman" w:cs="Times New Roman"/>
          <w:i/>
          <w:sz w:val="24"/>
          <w:szCs w:val="24"/>
        </w:rPr>
      </w:pPr>
      <w:r>
        <w:rPr>
          <w:rFonts w:ascii="Times New Roman" w:eastAsia="Times New Roman" w:hAnsi="Times New Roman" w:cs="Times New Roman"/>
          <w:i/>
          <w:sz w:val="24"/>
          <w:szCs w:val="24"/>
        </w:rPr>
        <w:t>Ambystoma maculatum (spotted salamander)</w:t>
      </w:r>
      <w:r w:rsidR="008067E5">
        <w:rPr>
          <w:rFonts w:ascii="Times New Roman" w:eastAsia="Times New Roman" w:hAnsi="Times New Roman" w:cs="Times New Roman"/>
          <w:i/>
          <w:sz w:val="24"/>
          <w:szCs w:val="24"/>
        </w:rPr>
        <w:t xml:space="preserve"> - </w:t>
      </w:r>
      <w:r w:rsidRPr="004A7BF7">
        <w:rPr>
          <w:rFonts w:ascii="Times New Roman" w:eastAsia="Times New Roman" w:hAnsi="Times New Roman" w:cs="Times New Roman"/>
          <w:sz w:val="24"/>
          <w:szCs w:val="24"/>
        </w:rPr>
        <w:t xml:space="preserve">The spotted salamander is found in woodland and upland habitats, migrating towards temporary wetland habitats for breeding (Zamudio et al., 2007). This particular salamander may take up to 7 years to reach reproductive maturity </w:t>
      </w:r>
      <w:r w:rsidR="009F25E3" w:rsidRPr="004A7BF7">
        <w:rPr>
          <w:rFonts w:ascii="Times New Roman" w:eastAsia="Times New Roman" w:hAnsi="Times New Roman" w:cs="Times New Roman"/>
          <w:sz w:val="24"/>
          <w:szCs w:val="24"/>
        </w:rPr>
        <w:t>(Zamudio et al., 2007</w:t>
      </w:r>
      <w:r w:rsidRPr="004A7BF7">
        <w:rPr>
          <w:rFonts w:ascii="Times New Roman" w:eastAsia="Times New Roman" w:hAnsi="Times New Roman" w:cs="Times New Roman"/>
          <w:sz w:val="24"/>
          <w:szCs w:val="24"/>
        </w:rPr>
        <w:t>). Further, their reproductive rates depend on the amount of resources available, as well as the length of the season. They may reach maturity and reproduce, or skip a season of reproduction if there is a lack of resources (Harper et al., 2007). Th</w:t>
      </w:r>
      <w:r w:rsidR="00F06BF6">
        <w:rPr>
          <w:rFonts w:ascii="Times New Roman" w:eastAsia="Times New Roman" w:hAnsi="Times New Roman" w:cs="Times New Roman"/>
          <w:sz w:val="24"/>
          <w:szCs w:val="24"/>
        </w:rPr>
        <w:t>is</w:t>
      </w:r>
      <w:r w:rsidRPr="004A7BF7">
        <w:rPr>
          <w:rFonts w:ascii="Times New Roman" w:eastAsia="Times New Roman" w:hAnsi="Times New Roman" w:cs="Times New Roman"/>
          <w:sz w:val="24"/>
          <w:szCs w:val="24"/>
        </w:rPr>
        <w:t xml:space="preserve"> species also has a longer lifespan, reaching up to 32 years in age. Populations can be buffered </w:t>
      </w:r>
      <w:r w:rsidR="00F06BF6">
        <w:rPr>
          <w:rFonts w:ascii="Times New Roman" w:eastAsia="Times New Roman" w:hAnsi="Times New Roman" w:cs="Times New Roman"/>
          <w:sz w:val="24"/>
          <w:szCs w:val="24"/>
        </w:rPr>
        <w:t>from</w:t>
      </w:r>
      <w:r w:rsidRPr="004A7BF7">
        <w:rPr>
          <w:rFonts w:ascii="Times New Roman" w:eastAsia="Times New Roman" w:hAnsi="Times New Roman" w:cs="Times New Roman"/>
          <w:sz w:val="24"/>
          <w:szCs w:val="24"/>
        </w:rPr>
        <w:t xml:space="preserve"> years of low reproduction with a following season with higher reproductive rates (Harper et al., 2007).</w:t>
      </w:r>
      <w:r>
        <w:rPr>
          <w:rFonts w:ascii="Times New Roman" w:eastAsia="Times New Roman" w:hAnsi="Times New Roman" w:cs="Times New Roman"/>
          <w:sz w:val="24"/>
          <w:szCs w:val="24"/>
        </w:rPr>
        <w:t xml:space="preserve"> </w:t>
      </w:r>
    </w:p>
    <w:p w14:paraId="35516C48" w14:textId="3A7398D9" w:rsidR="00B53B67" w:rsidRPr="008067E5" w:rsidRDefault="00D35F2C">
      <w:pPr>
        <w:spacing w:line="240" w:lineRule="auto"/>
        <w:rPr>
          <w:rFonts w:ascii="Times New Roman" w:eastAsia="Times New Roman" w:hAnsi="Times New Roman" w:cs="Times New Roman"/>
          <w:i/>
          <w:sz w:val="24"/>
          <w:szCs w:val="24"/>
        </w:rPr>
      </w:pPr>
      <w:proofErr w:type="spellStart"/>
      <w:r>
        <w:rPr>
          <w:rFonts w:ascii="Times New Roman" w:eastAsia="Times New Roman" w:hAnsi="Times New Roman" w:cs="Times New Roman"/>
          <w:i/>
          <w:sz w:val="24"/>
          <w:szCs w:val="24"/>
        </w:rPr>
        <w:lastRenderedPageBreak/>
        <w:t>Plethodon</w:t>
      </w:r>
      <w:proofErr w:type="spellEnd"/>
      <w:r>
        <w:rPr>
          <w:rFonts w:ascii="Times New Roman" w:eastAsia="Times New Roman" w:hAnsi="Times New Roman" w:cs="Times New Roman"/>
          <w:i/>
          <w:sz w:val="24"/>
          <w:szCs w:val="24"/>
        </w:rPr>
        <w:t xml:space="preserve"> cinereus (the northern redback salamander)</w:t>
      </w:r>
      <w:r w:rsidR="008067E5">
        <w:rPr>
          <w:rFonts w:ascii="Times New Roman" w:eastAsia="Times New Roman" w:hAnsi="Times New Roman" w:cs="Times New Roman"/>
          <w:i/>
          <w:sz w:val="24"/>
          <w:szCs w:val="24"/>
        </w:rPr>
        <w:t xml:space="preserve"> - </w:t>
      </w:r>
      <w:r>
        <w:rPr>
          <w:rFonts w:ascii="Times New Roman" w:eastAsia="Times New Roman" w:hAnsi="Times New Roman" w:cs="Times New Roman"/>
          <w:sz w:val="24"/>
          <w:szCs w:val="24"/>
        </w:rPr>
        <w:t xml:space="preserve">The northern redback salamander resides predominantly in woodlands with nearby wetlands and vernal pools (Brooks, 1999). </w:t>
      </w:r>
      <w:r w:rsidR="00F06BF6">
        <w:rPr>
          <w:rFonts w:ascii="Times New Roman" w:eastAsia="Times New Roman" w:hAnsi="Times New Roman" w:cs="Times New Roman"/>
          <w:sz w:val="24"/>
          <w:szCs w:val="24"/>
        </w:rPr>
        <w:t>T</w:t>
      </w:r>
      <w:r>
        <w:rPr>
          <w:rFonts w:ascii="Times New Roman" w:eastAsia="Times New Roman" w:hAnsi="Times New Roman" w:cs="Times New Roman"/>
          <w:sz w:val="24"/>
          <w:szCs w:val="24"/>
        </w:rPr>
        <w:t>he natural habitat for these northern redback salamanders are woodland for the majority of the season, and at higher temperature indexes they retreat to wetland habitats.</w:t>
      </w:r>
      <w:r w:rsidR="00F06BF6">
        <w:rPr>
          <w:rFonts w:ascii="Times New Roman" w:eastAsia="Times New Roman" w:hAnsi="Times New Roman" w:cs="Times New Roman"/>
          <w:sz w:val="24"/>
          <w:szCs w:val="24"/>
        </w:rPr>
        <w:t xml:space="preserve"> </w:t>
      </w:r>
      <w:r w:rsidR="00F06BF6" w:rsidRPr="00F06BF6">
        <w:rPr>
          <w:rFonts w:ascii="Times New Roman" w:eastAsia="Times New Roman" w:hAnsi="Times New Roman" w:cs="Times New Roman"/>
          <w:b/>
          <w:bCs/>
          <w:sz w:val="24"/>
          <w:szCs w:val="24"/>
          <w:highlight w:val="yellow"/>
        </w:rPr>
        <w:t>MORE INFORMATION REQUIRED.</w:t>
      </w:r>
    </w:p>
    <w:p w14:paraId="02FB476F" w14:textId="0CFF07B0" w:rsidR="00B53B67" w:rsidRPr="008067E5" w:rsidRDefault="00D35F2C">
      <w:pPr>
        <w:spacing w:line="240" w:lineRule="auto"/>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Ambystoma </w:t>
      </w:r>
      <w:proofErr w:type="spellStart"/>
      <w:r>
        <w:rPr>
          <w:rFonts w:ascii="Times New Roman" w:eastAsia="Times New Roman" w:hAnsi="Times New Roman" w:cs="Times New Roman"/>
          <w:i/>
          <w:sz w:val="24"/>
          <w:szCs w:val="24"/>
        </w:rPr>
        <w:t>opacum</w:t>
      </w:r>
      <w:proofErr w:type="spellEnd"/>
      <w:r>
        <w:rPr>
          <w:rFonts w:ascii="Times New Roman" w:eastAsia="Times New Roman" w:hAnsi="Times New Roman" w:cs="Times New Roman"/>
          <w:i/>
          <w:sz w:val="24"/>
          <w:szCs w:val="24"/>
        </w:rPr>
        <w:t xml:space="preserve"> (marbled salamander)</w:t>
      </w:r>
      <w:r w:rsidR="008067E5">
        <w:rPr>
          <w:rFonts w:ascii="Times New Roman" w:eastAsia="Times New Roman" w:hAnsi="Times New Roman" w:cs="Times New Roman"/>
          <w:i/>
          <w:sz w:val="24"/>
          <w:szCs w:val="24"/>
        </w:rPr>
        <w:t xml:space="preserve"> - </w:t>
      </w:r>
      <w:r>
        <w:rPr>
          <w:rFonts w:ascii="Times New Roman" w:eastAsia="Times New Roman" w:hAnsi="Times New Roman" w:cs="Times New Roman"/>
          <w:sz w:val="24"/>
          <w:szCs w:val="24"/>
        </w:rPr>
        <w:t xml:space="preserve">The marbled salamander terrestrial juveniles and adults live in wooded habitats until the fall where they migrate to partially or fully dried-up ponds to lay their eggs and remain with the eggs until their nest is inundated (Taylor et al., 2006). </w:t>
      </w:r>
      <w:r w:rsidR="00F06BF6" w:rsidRPr="00F06BF6">
        <w:rPr>
          <w:rFonts w:ascii="Times New Roman" w:eastAsia="Times New Roman" w:hAnsi="Times New Roman" w:cs="Times New Roman"/>
          <w:sz w:val="24"/>
          <w:szCs w:val="24"/>
        </w:rPr>
        <w:t>W</w:t>
      </w:r>
      <w:r w:rsidRPr="00F06BF6">
        <w:rPr>
          <w:rFonts w:ascii="Times New Roman" w:eastAsia="Times New Roman" w:hAnsi="Times New Roman" w:cs="Times New Roman"/>
          <w:sz w:val="24"/>
          <w:szCs w:val="24"/>
        </w:rPr>
        <w:t xml:space="preserve">ith </w:t>
      </w:r>
      <w:r w:rsidR="00F06BF6" w:rsidRPr="00F06BF6">
        <w:rPr>
          <w:rFonts w:ascii="Times New Roman" w:eastAsia="Times New Roman" w:hAnsi="Times New Roman" w:cs="Times New Roman"/>
          <w:sz w:val="24"/>
          <w:szCs w:val="24"/>
        </w:rPr>
        <w:t>this life-history</w:t>
      </w:r>
      <w:r w:rsidRPr="00F06BF6">
        <w:rPr>
          <w:rFonts w:ascii="Times New Roman" w:eastAsia="Times New Roman" w:hAnsi="Times New Roman" w:cs="Times New Roman"/>
          <w:sz w:val="24"/>
          <w:szCs w:val="24"/>
        </w:rPr>
        <w:t xml:space="preserve">, this species </w:t>
      </w:r>
      <w:r w:rsidR="00F06BF6" w:rsidRPr="00F06BF6">
        <w:rPr>
          <w:rFonts w:ascii="Times New Roman" w:eastAsia="Times New Roman" w:hAnsi="Times New Roman" w:cs="Times New Roman"/>
          <w:sz w:val="24"/>
          <w:szCs w:val="24"/>
        </w:rPr>
        <w:t>requires</w:t>
      </w:r>
      <w:r w:rsidRPr="00F06BF6">
        <w:rPr>
          <w:rFonts w:ascii="Times New Roman" w:eastAsia="Times New Roman" w:hAnsi="Times New Roman" w:cs="Times New Roman"/>
          <w:sz w:val="24"/>
          <w:szCs w:val="24"/>
        </w:rPr>
        <w:t xml:space="preserve"> a regular wet season for their offspring to survive (</w:t>
      </w:r>
      <w:r w:rsidR="00911387" w:rsidRPr="00F06BF6">
        <w:rPr>
          <w:rFonts w:ascii="Times New Roman" w:eastAsia="Times New Roman" w:hAnsi="Times New Roman" w:cs="Times New Roman"/>
          <w:color w:val="000000" w:themeColor="text1"/>
          <w:sz w:val="24"/>
          <w:szCs w:val="24"/>
        </w:rPr>
        <w:t>Cushman, 2006</w:t>
      </w:r>
      <w:r w:rsidRPr="00F06BF6">
        <w:rPr>
          <w:rFonts w:ascii="Times New Roman" w:eastAsia="Times New Roman" w:hAnsi="Times New Roman" w:cs="Times New Roman"/>
          <w:sz w:val="24"/>
          <w:szCs w:val="24"/>
        </w:rPr>
        <w:t>).</w:t>
      </w:r>
    </w:p>
    <w:p w14:paraId="21CE39AB" w14:textId="13E848D1" w:rsidR="00B53B67" w:rsidRPr="008067E5" w:rsidRDefault="00D35F2C">
      <w:pPr>
        <w:spacing w:line="240" w:lineRule="auto"/>
        <w:rPr>
          <w:rFonts w:ascii="Times New Roman" w:eastAsia="Times New Roman" w:hAnsi="Times New Roman" w:cs="Times New Roman"/>
          <w:i/>
          <w:sz w:val="24"/>
          <w:szCs w:val="24"/>
        </w:rPr>
      </w:pPr>
      <w:proofErr w:type="spellStart"/>
      <w:r>
        <w:rPr>
          <w:rFonts w:ascii="Times New Roman" w:eastAsia="Times New Roman" w:hAnsi="Times New Roman" w:cs="Times New Roman"/>
          <w:i/>
          <w:sz w:val="24"/>
          <w:szCs w:val="24"/>
        </w:rPr>
        <w:t>Plethodon</w:t>
      </w:r>
      <w:proofErr w:type="spellEnd"/>
      <w:r>
        <w:rPr>
          <w:rFonts w:ascii="Times New Roman" w:eastAsia="Times New Roman" w:hAnsi="Times New Roman" w:cs="Times New Roman"/>
          <w:i/>
          <w:sz w:val="24"/>
          <w:szCs w:val="24"/>
        </w:rPr>
        <w:t xml:space="preserve"> </w:t>
      </w:r>
      <w:proofErr w:type="spellStart"/>
      <w:r>
        <w:rPr>
          <w:rFonts w:ascii="Times New Roman" w:eastAsia="Times New Roman" w:hAnsi="Times New Roman" w:cs="Times New Roman"/>
          <w:i/>
          <w:sz w:val="24"/>
          <w:szCs w:val="24"/>
        </w:rPr>
        <w:t>glutinosus</w:t>
      </w:r>
      <w:proofErr w:type="spellEnd"/>
      <w:r>
        <w:rPr>
          <w:rFonts w:ascii="Times New Roman" w:eastAsia="Times New Roman" w:hAnsi="Times New Roman" w:cs="Times New Roman"/>
          <w:i/>
          <w:sz w:val="24"/>
          <w:szCs w:val="24"/>
        </w:rPr>
        <w:t xml:space="preserve"> (northern slimy salamander)</w:t>
      </w:r>
      <w:r w:rsidR="008067E5">
        <w:rPr>
          <w:rFonts w:ascii="Times New Roman" w:eastAsia="Times New Roman" w:hAnsi="Times New Roman" w:cs="Times New Roman"/>
          <w:i/>
          <w:sz w:val="24"/>
          <w:szCs w:val="24"/>
        </w:rPr>
        <w:t xml:space="preserve"> - </w:t>
      </w:r>
      <w:r>
        <w:rPr>
          <w:rFonts w:ascii="Times New Roman" w:eastAsia="Times New Roman" w:hAnsi="Times New Roman" w:cs="Times New Roman"/>
          <w:sz w:val="24"/>
          <w:szCs w:val="24"/>
        </w:rPr>
        <w:t xml:space="preserve">The northern slimy salamander is a lungless salamander which lays its eggs on land and produces fully terrestrial young, unlike the rest of the salamander species listed (Knapp et al., 2003). They rely on wetter habitat conditions in order to forage and survive, seeking cover and water sources in crevasses and underneath different debris. </w:t>
      </w:r>
      <w:r w:rsidR="008067E5" w:rsidRPr="008067E5">
        <w:rPr>
          <w:rFonts w:ascii="Times New Roman" w:eastAsia="Times New Roman" w:hAnsi="Times New Roman" w:cs="Times New Roman"/>
          <w:sz w:val="24"/>
          <w:szCs w:val="24"/>
        </w:rPr>
        <w:t xml:space="preserve">Requiring cool and wet habitats, these salamanders are of heightened concern when tree cover is greatly reduced by human activities (Knapp et al., 2003). </w:t>
      </w:r>
      <w:r w:rsidRPr="008067E5">
        <w:rPr>
          <w:rFonts w:ascii="Times New Roman" w:eastAsia="Times New Roman" w:hAnsi="Times New Roman" w:cs="Times New Roman"/>
          <w:sz w:val="24"/>
          <w:szCs w:val="24"/>
        </w:rPr>
        <w:t>They</w:t>
      </w:r>
      <w:r>
        <w:rPr>
          <w:rFonts w:ascii="Times New Roman" w:eastAsia="Times New Roman" w:hAnsi="Times New Roman" w:cs="Times New Roman"/>
          <w:sz w:val="24"/>
          <w:szCs w:val="24"/>
        </w:rPr>
        <w:t xml:space="preserve"> also have a much lower reproductive rate than the other species. This makes the populations much more susceptible to local extinctions if the population of adults </w:t>
      </w:r>
      <w:r w:rsidR="008067E5">
        <w:rPr>
          <w:rFonts w:ascii="Times New Roman" w:eastAsia="Times New Roman" w:hAnsi="Times New Roman" w:cs="Times New Roman"/>
          <w:sz w:val="24"/>
          <w:szCs w:val="24"/>
        </w:rPr>
        <w:t>decline</w:t>
      </w:r>
      <w:r>
        <w:rPr>
          <w:rFonts w:ascii="Times New Roman" w:eastAsia="Times New Roman" w:hAnsi="Times New Roman" w:cs="Times New Roman"/>
          <w:sz w:val="24"/>
          <w:szCs w:val="24"/>
        </w:rPr>
        <w:t xml:space="preserve">. </w:t>
      </w:r>
    </w:p>
    <w:p w14:paraId="7D24C770" w14:textId="0D1BE8BA" w:rsidR="00B53B67" w:rsidRPr="008067E5" w:rsidRDefault="00D35F2C">
      <w:pPr>
        <w:spacing w:line="240" w:lineRule="auto"/>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Eurycea </w:t>
      </w:r>
      <w:proofErr w:type="spellStart"/>
      <w:r>
        <w:rPr>
          <w:rFonts w:ascii="Times New Roman" w:eastAsia="Times New Roman" w:hAnsi="Times New Roman" w:cs="Times New Roman"/>
          <w:i/>
          <w:sz w:val="24"/>
          <w:szCs w:val="24"/>
        </w:rPr>
        <w:t>bislineata</w:t>
      </w:r>
      <w:proofErr w:type="spellEnd"/>
      <w:r>
        <w:rPr>
          <w:rFonts w:ascii="Times New Roman" w:eastAsia="Times New Roman" w:hAnsi="Times New Roman" w:cs="Times New Roman"/>
          <w:i/>
          <w:sz w:val="24"/>
          <w:szCs w:val="24"/>
        </w:rPr>
        <w:t xml:space="preserve"> (northern two lined salamander)</w:t>
      </w:r>
      <w:r w:rsidR="008067E5">
        <w:rPr>
          <w:rFonts w:ascii="Times New Roman" w:eastAsia="Times New Roman" w:hAnsi="Times New Roman" w:cs="Times New Roman"/>
          <w:i/>
          <w:sz w:val="24"/>
          <w:szCs w:val="24"/>
        </w:rPr>
        <w:t xml:space="preserve"> - </w:t>
      </w:r>
      <w:r>
        <w:rPr>
          <w:rFonts w:ascii="Times New Roman" w:eastAsia="Times New Roman" w:hAnsi="Times New Roman" w:cs="Times New Roman"/>
          <w:sz w:val="24"/>
          <w:szCs w:val="24"/>
        </w:rPr>
        <w:t xml:space="preserve">The northern two-lined salamanders are a stream dwelling species that spend most of their life cycles in the water (Chalmers et al., 2002). </w:t>
      </w:r>
      <w:r w:rsidR="00072323">
        <w:rPr>
          <w:rFonts w:ascii="Times New Roman" w:eastAsia="Times New Roman" w:hAnsi="Times New Roman" w:cs="Times New Roman"/>
          <w:sz w:val="24"/>
          <w:szCs w:val="24"/>
        </w:rPr>
        <w:t>Because of this, they are greatly</w:t>
      </w:r>
      <w:r>
        <w:rPr>
          <w:rFonts w:ascii="Times New Roman" w:eastAsia="Times New Roman" w:hAnsi="Times New Roman" w:cs="Times New Roman"/>
          <w:sz w:val="24"/>
          <w:szCs w:val="24"/>
        </w:rPr>
        <w:t xml:space="preserve"> affected by changes in water quality. </w:t>
      </w:r>
      <w:r w:rsidR="00072323">
        <w:rPr>
          <w:rFonts w:ascii="Times New Roman" w:eastAsia="Times New Roman" w:hAnsi="Times New Roman" w:cs="Times New Roman"/>
          <w:sz w:val="24"/>
          <w:szCs w:val="24"/>
        </w:rPr>
        <w:t>A</w:t>
      </w:r>
      <w:r>
        <w:rPr>
          <w:rFonts w:ascii="Times New Roman" w:eastAsia="Times New Roman" w:hAnsi="Times New Roman" w:cs="Times New Roman"/>
          <w:sz w:val="24"/>
          <w:szCs w:val="24"/>
        </w:rPr>
        <w:t>dults tend to use strea</w:t>
      </w:r>
      <w:r w:rsidR="00072323">
        <w:rPr>
          <w:rFonts w:ascii="Times New Roman" w:eastAsia="Times New Roman" w:hAnsi="Times New Roman" w:cs="Times New Roman"/>
          <w:sz w:val="24"/>
          <w:szCs w:val="24"/>
        </w:rPr>
        <w:t>m</w:t>
      </w:r>
      <w:r>
        <w:rPr>
          <w:rFonts w:ascii="Times New Roman" w:eastAsia="Times New Roman" w:hAnsi="Times New Roman" w:cs="Times New Roman"/>
          <w:sz w:val="24"/>
          <w:szCs w:val="24"/>
        </w:rPr>
        <w:t xml:space="preserve"> edge</w:t>
      </w:r>
      <w:r w:rsidR="00072323">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to lay their eggs, search</w:t>
      </w:r>
      <w:r w:rsidR="00072323">
        <w:rPr>
          <w:rFonts w:ascii="Times New Roman" w:eastAsia="Times New Roman" w:hAnsi="Times New Roman" w:cs="Times New Roman"/>
          <w:sz w:val="24"/>
          <w:szCs w:val="24"/>
        </w:rPr>
        <w:t>ing</w:t>
      </w:r>
      <w:r>
        <w:rPr>
          <w:rFonts w:ascii="Times New Roman" w:eastAsia="Times New Roman" w:hAnsi="Times New Roman" w:cs="Times New Roman"/>
          <w:sz w:val="24"/>
          <w:szCs w:val="24"/>
        </w:rPr>
        <w:t xml:space="preserve"> </w:t>
      </w:r>
      <w:r w:rsidR="00072323">
        <w:rPr>
          <w:rFonts w:ascii="Times New Roman" w:eastAsia="Times New Roman" w:hAnsi="Times New Roman" w:cs="Times New Roman"/>
          <w:sz w:val="24"/>
          <w:szCs w:val="24"/>
        </w:rPr>
        <w:t>for</w:t>
      </w:r>
      <w:r>
        <w:rPr>
          <w:rFonts w:ascii="Times New Roman" w:eastAsia="Times New Roman" w:hAnsi="Times New Roman" w:cs="Times New Roman"/>
          <w:sz w:val="24"/>
          <w:szCs w:val="24"/>
        </w:rPr>
        <w:t xml:space="preserve"> desired substrate to build nest</w:t>
      </w:r>
      <w:r w:rsidR="00072323">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(Chalmers et al., 2002). </w:t>
      </w:r>
    </w:p>
    <w:p w14:paraId="3FF8008B" w14:textId="17D3F09D" w:rsidR="00B53B67" w:rsidRDefault="00D35F2C" w:rsidP="000074A5">
      <w:pPr>
        <w:spacing w:line="240" w:lineRule="auto"/>
        <w:rPr>
          <w:rFonts w:ascii="Times New Roman" w:eastAsia="Times New Roman" w:hAnsi="Times New Roman" w:cs="Times New Roman"/>
          <w:sz w:val="24"/>
          <w:szCs w:val="24"/>
        </w:rPr>
      </w:pPr>
      <w:r>
        <w:rPr>
          <w:rFonts w:ascii="Times New Roman" w:eastAsia="Times New Roman" w:hAnsi="Times New Roman" w:cs="Times New Roman"/>
          <w:i/>
          <w:sz w:val="24"/>
          <w:szCs w:val="24"/>
        </w:rPr>
        <w:t>Chelydra serpentina (</w:t>
      </w:r>
      <w:r w:rsidR="000074A5">
        <w:rPr>
          <w:rFonts w:ascii="Times New Roman" w:eastAsia="Times New Roman" w:hAnsi="Times New Roman" w:cs="Times New Roman"/>
          <w:i/>
          <w:sz w:val="24"/>
          <w:szCs w:val="24"/>
        </w:rPr>
        <w:t>snapping turtle</w:t>
      </w:r>
      <w:r>
        <w:rPr>
          <w:rFonts w:ascii="Times New Roman" w:eastAsia="Times New Roman" w:hAnsi="Times New Roman" w:cs="Times New Roman"/>
          <w:i/>
          <w:sz w:val="24"/>
          <w:szCs w:val="24"/>
        </w:rPr>
        <w:t>)</w:t>
      </w:r>
      <w:r w:rsidR="000074A5">
        <w:rPr>
          <w:rFonts w:ascii="Times New Roman" w:eastAsia="Times New Roman" w:hAnsi="Times New Roman" w:cs="Times New Roman"/>
          <w:i/>
          <w:sz w:val="24"/>
          <w:szCs w:val="24"/>
        </w:rPr>
        <w:t xml:space="preserve"> - </w:t>
      </w:r>
      <w:r>
        <w:rPr>
          <w:rFonts w:ascii="Times New Roman" w:eastAsia="Times New Roman" w:hAnsi="Times New Roman" w:cs="Times New Roman"/>
          <w:sz w:val="24"/>
          <w:szCs w:val="24"/>
        </w:rPr>
        <w:t>The snapping turtle is native to North America, having a wide range of habitat covering the northernmost distribution of freshwater turtles (Reese et al., 2002). Growth is dependent upon the length of the season and availability of resources from year to year (Congdon et al., 1999). Their habitats are mostly wetland areas, and they retreat to nearby wooded areas to lay their eggs. They reproduce once a season when they reach sexual maturity. During migration toward nesting sites, road mortality has played a major factor in the decline of populations (Gibbs et al., 2002).</w:t>
      </w:r>
    </w:p>
    <w:p w14:paraId="4937FB86" w14:textId="23181F2E" w:rsidR="00B53B67" w:rsidRDefault="00D35F2C" w:rsidP="000074A5">
      <w:pPr>
        <w:spacing w:line="240" w:lineRule="auto"/>
        <w:rPr>
          <w:rFonts w:ascii="Times New Roman" w:eastAsia="Times New Roman" w:hAnsi="Times New Roman" w:cs="Times New Roman"/>
          <w:sz w:val="24"/>
          <w:szCs w:val="24"/>
        </w:rPr>
      </w:pPr>
      <w:proofErr w:type="spellStart"/>
      <w:r w:rsidRPr="004A47B0">
        <w:rPr>
          <w:rFonts w:ascii="Times New Roman" w:eastAsia="Times New Roman" w:hAnsi="Times New Roman" w:cs="Times New Roman"/>
          <w:i/>
          <w:sz w:val="24"/>
          <w:szCs w:val="24"/>
        </w:rPr>
        <w:t>Chrysemys</w:t>
      </w:r>
      <w:proofErr w:type="spellEnd"/>
      <w:r w:rsidRPr="004A47B0">
        <w:rPr>
          <w:rFonts w:ascii="Times New Roman" w:eastAsia="Times New Roman" w:hAnsi="Times New Roman" w:cs="Times New Roman"/>
          <w:i/>
          <w:sz w:val="24"/>
          <w:szCs w:val="24"/>
        </w:rPr>
        <w:t xml:space="preserve"> </w:t>
      </w:r>
      <w:proofErr w:type="spellStart"/>
      <w:r w:rsidRPr="004A47B0">
        <w:rPr>
          <w:rFonts w:ascii="Times New Roman" w:eastAsia="Times New Roman" w:hAnsi="Times New Roman" w:cs="Times New Roman"/>
          <w:i/>
          <w:sz w:val="24"/>
          <w:szCs w:val="24"/>
        </w:rPr>
        <w:t>picta</w:t>
      </w:r>
      <w:proofErr w:type="spellEnd"/>
      <w:r w:rsidRPr="004A47B0">
        <w:rPr>
          <w:rFonts w:ascii="Times New Roman" w:eastAsia="Times New Roman" w:hAnsi="Times New Roman" w:cs="Times New Roman"/>
          <w:i/>
          <w:sz w:val="24"/>
          <w:szCs w:val="24"/>
        </w:rPr>
        <w:t xml:space="preserve"> (</w:t>
      </w:r>
      <w:r w:rsidR="000074A5">
        <w:rPr>
          <w:rFonts w:ascii="Times New Roman" w:eastAsia="Times New Roman" w:hAnsi="Times New Roman" w:cs="Times New Roman"/>
          <w:i/>
          <w:sz w:val="24"/>
          <w:szCs w:val="24"/>
        </w:rPr>
        <w:t>painted turtle</w:t>
      </w:r>
      <w:r w:rsidRPr="004A47B0">
        <w:rPr>
          <w:rFonts w:ascii="Times New Roman" w:eastAsia="Times New Roman" w:hAnsi="Times New Roman" w:cs="Times New Roman"/>
          <w:i/>
          <w:sz w:val="24"/>
          <w:szCs w:val="24"/>
        </w:rPr>
        <w:t>)</w:t>
      </w:r>
      <w:r w:rsidR="000074A5">
        <w:rPr>
          <w:rFonts w:ascii="Times New Roman" w:eastAsia="Times New Roman" w:hAnsi="Times New Roman" w:cs="Times New Roman"/>
          <w:i/>
          <w:sz w:val="24"/>
          <w:szCs w:val="24"/>
        </w:rPr>
        <w:t xml:space="preserve"> - </w:t>
      </w:r>
      <w:r w:rsidRPr="004A7BF7">
        <w:rPr>
          <w:rFonts w:ascii="Times New Roman" w:eastAsia="Times New Roman" w:hAnsi="Times New Roman" w:cs="Times New Roman"/>
          <w:sz w:val="24"/>
          <w:szCs w:val="24"/>
        </w:rPr>
        <w:t xml:space="preserve">The painted turtle can be found mostly in freshwater ponds and wetlands in the Northeastern region of the United States. </w:t>
      </w:r>
      <w:r w:rsidR="008E0EEB">
        <w:rPr>
          <w:rFonts w:ascii="Times New Roman" w:eastAsia="Times New Roman" w:hAnsi="Times New Roman" w:cs="Times New Roman"/>
          <w:sz w:val="24"/>
          <w:szCs w:val="24"/>
        </w:rPr>
        <w:t xml:space="preserve">Painted turtles are smaller bodied </w:t>
      </w:r>
      <w:proofErr w:type="spellStart"/>
      <w:r w:rsidR="008E0EEB">
        <w:rPr>
          <w:rFonts w:ascii="Times New Roman" w:eastAsia="Times New Roman" w:hAnsi="Times New Roman" w:cs="Times New Roman"/>
          <w:sz w:val="24"/>
          <w:szCs w:val="24"/>
        </w:rPr>
        <w:t>herptofauna</w:t>
      </w:r>
      <w:proofErr w:type="spellEnd"/>
      <w:r w:rsidR="008E0EEB">
        <w:rPr>
          <w:rFonts w:ascii="Times New Roman" w:eastAsia="Times New Roman" w:hAnsi="Times New Roman" w:cs="Times New Roman"/>
          <w:sz w:val="24"/>
          <w:szCs w:val="24"/>
        </w:rPr>
        <w:t xml:space="preserve"> that rely mainly on the length of the season and available resources (Congdon et al., 1999). </w:t>
      </w:r>
      <w:r w:rsidRPr="004A7BF7">
        <w:rPr>
          <w:rFonts w:ascii="Times New Roman" w:eastAsia="Times New Roman" w:hAnsi="Times New Roman" w:cs="Times New Roman"/>
          <w:sz w:val="24"/>
          <w:szCs w:val="24"/>
        </w:rPr>
        <w:t>The</w:t>
      </w:r>
      <w:r w:rsidR="008E0EEB">
        <w:rPr>
          <w:rFonts w:ascii="Times New Roman" w:eastAsia="Times New Roman" w:hAnsi="Times New Roman" w:cs="Times New Roman"/>
          <w:sz w:val="24"/>
          <w:szCs w:val="24"/>
        </w:rPr>
        <w:t>y ty</w:t>
      </w:r>
      <w:r w:rsidR="00911387">
        <w:rPr>
          <w:rFonts w:ascii="Times New Roman" w:eastAsia="Times New Roman" w:hAnsi="Times New Roman" w:cs="Times New Roman"/>
          <w:sz w:val="24"/>
          <w:szCs w:val="24"/>
        </w:rPr>
        <w:t>pically mature within 7 years, and disperse during their earlier life stages</w:t>
      </w:r>
      <w:r w:rsidRPr="004A7BF7">
        <w:rPr>
          <w:rFonts w:ascii="Times New Roman" w:eastAsia="Times New Roman" w:hAnsi="Times New Roman" w:cs="Times New Roman"/>
          <w:sz w:val="24"/>
          <w:szCs w:val="24"/>
        </w:rPr>
        <w:t xml:space="preserve"> (Reese et al., 2002). </w:t>
      </w:r>
      <w:r w:rsidR="00911387">
        <w:rPr>
          <w:rFonts w:ascii="Times New Roman" w:eastAsia="Times New Roman" w:hAnsi="Times New Roman" w:cs="Times New Roman"/>
          <w:sz w:val="24"/>
          <w:szCs w:val="24"/>
        </w:rPr>
        <w:t xml:space="preserve">As they grow and mature from hatchlings, their survival rates rise (Congdon et al., 1999). </w:t>
      </w:r>
      <w:r w:rsidR="000074A5">
        <w:rPr>
          <w:rFonts w:ascii="Times New Roman" w:eastAsia="Times New Roman" w:hAnsi="Times New Roman" w:cs="Times New Roman"/>
          <w:sz w:val="24"/>
          <w:szCs w:val="24"/>
        </w:rPr>
        <w:t>As with snapping turtles, r</w:t>
      </w:r>
      <w:r w:rsidRPr="004A7BF7">
        <w:rPr>
          <w:rFonts w:ascii="Times New Roman" w:eastAsia="Times New Roman" w:hAnsi="Times New Roman" w:cs="Times New Roman"/>
          <w:sz w:val="24"/>
          <w:szCs w:val="24"/>
        </w:rPr>
        <w:t xml:space="preserve">oad mortality is an increasing concern for </w:t>
      </w:r>
      <w:r w:rsidR="000074A5">
        <w:rPr>
          <w:rFonts w:ascii="Times New Roman" w:eastAsia="Times New Roman" w:hAnsi="Times New Roman" w:cs="Times New Roman"/>
          <w:sz w:val="24"/>
          <w:szCs w:val="24"/>
        </w:rPr>
        <w:t>this species</w:t>
      </w:r>
      <w:r w:rsidRPr="004A7BF7">
        <w:rPr>
          <w:rFonts w:ascii="Times New Roman" w:eastAsia="Times New Roman" w:hAnsi="Times New Roman" w:cs="Times New Roman"/>
          <w:sz w:val="24"/>
          <w:szCs w:val="24"/>
        </w:rPr>
        <w:t xml:space="preserve"> due to </w:t>
      </w:r>
      <w:r w:rsidR="000074A5">
        <w:rPr>
          <w:rFonts w:ascii="Times New Roman" w:eastAsia="Times New Roman" w:hAnsi="Times New Roman" w:cs="Times New Roman"/>
          <w:sz w:val="24"/>
          <w:szCs w:val="24"/>
        </w:rPr>
        <w:t xml:space="preserve">observed </w:t>
      </w:r>
      <w:r w:rsidRPr="004A7BF7">
        <w:rPr>
          <w:rFonts w:ascii="Times New Roman" w:eastAsia="Times New Roman" w:hAnsi="Times New Roman" w:cs="Times New Roman"/>
          <w:sz w:val="24"/>
          <w:szCs w:val="24"/>
        </w:rPr>
        <w:t>declines during their migration periods (Gibbs et al., 2002).</w:t>
      </w:r>
      <w:r>
        <w:rPr>
          <w:rFonts w:ascii="Times New Roman" w:eastAsia="Times New Roman" w:hAnsi="Times New Roman" w:cs="Times New Roman"/>
          <w:sz w:val="24"/>
          <w:szCs w:val="24"/>
        </w:rPr>
        <w:t xml:space="preserve"> </w:t>
      </w:r>
    </w:p>
    <w:p w14:paraId="70DC1B68" w14:textId="6EFC9877" w:rsidR="00B53B67" w:rsidRDefault="00D35F2C" w:rsidP="000074A5">
      <w:pPr>
        <w:spacing w:line="240" w:lineRule="auto"/>
        <w:rPr>
          <w:rFonts w:ascii="Times New Roman" w:eastAsia="Times New Roman" w:hAnsi="Times New Roman" w:cs="Times New Roman"/>
          <w:sz w:val="24"/>
          <w:szCs w:val="24"/>
        </w:rPr>
      </w:pPr>
      <w:r>
        <w:rPr>
          <w:rFonts w:ascii="Times New Roman" w:eastAsia="Times New Roman" w:hAnsi="Times New Roman" w:cs="Times New Roman"/>
          <w:i/>
          <w:sz w:val="24"/>
          <w:szCs w:val="24"/>
        </w:rPr>
        <w:t>Bufo americanus (American toad)</w:t>
      </w:r>
      <w:r w:rsidR="000074A5">
        <w:rPr>
          <w:rFonts w:ascii="Times New Roman" w:eastAsia="Times New Roman" w:hAnsi="Times New Roman" w:cs="Times New Roman"/>
          <w:i/>
          <w:sz w:val="24"/>
          <w:szCs w:val="24"/>
        </w:rPr>
        <w:t xml:space="preserve"> - </w:t>
      </w:r>
      <w:r>
        <w:rPr>
          <w:rFonts w:ascii="Times New Roman" w:eastAsia="Times New Roman" w:hAnsi="Times New Roman" w:cs="Times New Roman"/>
          <w:sz w:val="24"/>
          <w:szCs w:val="24"/>
        </w:rPr>
        <w:t>The American toad is a common anuran mostly found in areas with more pasture, deciduous and mixed forest, less developed land, and adequate wetland habitat (Gibbs, 2005). They breed in lakes, ponds, vernal pools, and even roadside ditches if the conditions are adequate (</w:t>
      </w:r>
      <w:proofErr w:type="spellStart"/>
      <w:r>
        <w:rPr>
          <w:rFonts w:ascii="Times New Roman" w:eastAsia="Times New Roman" w:hAnsi="Times New Roman" w:cs="Times New Roman"/>
          <w:sz w:val="24"/>
          <w:szCs w:val="24"/>
        </w:rPr>
        <w:t>Petranka</w:t>
      </w:r>
      <w:proofErr w:type="spellEnd"/>
      <w:r>
        <w:rPr>
          <w:rFonts w:ascii="Times New Roman" w:eastAsia="Times New Roman" w:hAnsi="Times New Roman" w:cs="Times New Roman"/>
          <w:sz w:val="24"/>
          <w:szCs w:val="24"/>
        </w:rPr>
        <w:t xml:space="preserve">, </w:t>
      </w:r>
      <w:r w:rsidRPr="00072323">
        <w:rPr>
          <w:rFonts w:ascii="Times New Roman" w:eastAsia="Times New Roman" w:hAnsi="Times New Roman" w:cs="Times New Roman"/>
          <w:sz w:val="24"/>
          <w:szCs w:val="24"/>
        </w:rPr>
        <w:t>1994). As a method to safely oviposit, adults will avoid any habitats where wood frog eggs are present due to predation on the toad eggs (</w:t>
      </w:r>
      <w:proofErr w:type="spellStart"/>
      <w:r w:rsidRPr="00072323">
        <w:rPr>
          <w:rFonts w:ascii="Times New Roman" w:eastAsia="Times New Roman" w:hAnsi="Times New Roman" w:cs="Times New Roman"/>
          <w:sz w:val="24"/>
          <w:szCs w:val="24"/>
        </w:rPr>
        <w:t>Petranka</w:t>
      </w:r>
      <w:proofErr w:type="spellEnd"/>
      <w:r w:rsidRPr="00072323">
        <w:rPr>
          <w:rFonts w:ascii="Times New Roman" w:eastAsia="Times New Roman" w:hAnsi="Times New Roman" w:cs="Times New Roman"/>
          <w:sz w:val="24"/>
          <w:szCs w:val="24"/>
        </w:rPr>
        <w:t>, 1994).</w:t>
      </w:r>
      <w:r>
        <w:rPr>
          <w:rFonts w:ascii="Times New Roman" w:eastAsia="Times New Roman" w:hAnsi="Times New Roman" w:cs="Times New Roman"/>
          <w:sz w:val="24"/>
          <w:szCs w:val="24"/>
        </w:rPr>
        <w:t xml:space="preserve"> </w:t>
      </w:r>
    </w:p>
    <w:p w14:paraId="72C69CA3" w14:textId="0DFF3E10" w:rsidR="00B53B67" w:rsidRDefault="00D35F2C" w:rsidP="000074A5">
      <w:pPr>
        <w:spacing w:line="240" w:lineRule="auto"/>
        <w:rPr>
          <w:rFonts w:ascii="Times New Roman" w:eastAsia="Times New Roman" w:hAnsi="Times New Roman" w:cs="Times New Roman"/>
          <w:sz w:val="24"/>
          <w:szCs w:val="24"/>
        </w:rPr>
      </w:pPr>
      <w:r>
        <w:rPr>
          <w:rFonts w:ascii="Times New Roman" w:eastAsia="Times New Roman" w:hAnsi="Times New Roman" w:cs="Times New Roman"/>
          <w:i/>
          <w:sz w:val="24"/>
          <w:szCs w:val="24"/>
        </w:rPr>
        <w:lastRenderedPageBreak/>
        <w:t xml:space="preserve">Bufo </w:t>
      </w:r>
      <w:proofErr w:type="spellStart"/>
      <w:r>
        <w:rPr>
          <w:rFonts w:ascii="Times New Roman" w:eastAsia="Times New Roman" w:hAnsi="Times New Roman" w:cs="Times New Roman"/>
          <w:i/>
          <w:sz w:val="24"/>
          <w:szCs w:val="24"/>
        </w:rPr>
        <w:t>fowleri</w:t>
      </w:r>
      <w:proofErr w:type="spellEnd"/>
      <w:r>
        <w:rPr>
          <w:rFonts w:ascii="Times New Roman" w:eastAsia="Times New Roman" w:hAnsi="Times New Roman" w:cs="Times New Roman"/>
          <w:i/>
          <w:sz w:val="24"/>
          <w:szCs w:val="24"/>
        </w:rPr>
        <w:t xml:space="preserve"> (Fowler's toad)</w:t>
      </w:r>
      <w:r w:rsidR="000074A5">
        <w:rPr>
          <w:rFonts w:ascii="Times New Roman" w:eastAsia="Times New Roman" w:hAnsi="Times New Roman" w:cs="Times New Roman"/>
          <w:i/>
          <w:sz w:val="24"/>
          <w:szCs w:val="24"/>
        </w:rPr>
        <w:t xml:space="preserve"> - </w:t>
      </w:r>
      <w:r>
        <w:rPr>
          <w:rFonts w:ascii="Times New Roman" w:eastAsia="Times New Roman" w:hAnsi="Times New Roman" w:cs="Times New Roman"/>
          <w:sz w:val="24"/>
          <w:szCs w:val="24"/>
        </w:rPr>
        <w:t>The Fowler's toad can be found in vegetated cover with patches of open ground during the night where their food sources which include beetles and ants (Clark, 1974). These anurans breed in ponds and tend to remain in close proximity to the breeding pools (</w:t>
      </w:r>
      <w:proofErr w:type="spellStart"/>
      <w:r>
        <w:rPr>
          <w:rFonts w:ascii="Times New Roman" w:eastAsia="Times New Roman" w:hAnsi="Times New Roman" w:cs="Times New Roman"/>
          <w:sz w:val="24"/>
          <w:szCs w:val="24"/>
        </w:rPr>
        <w:t>Breden</w:t>
      </w:r>
      <w:proofErr w:type="spellEnd"/>
      <w:r>
        <w:rPr>
          <w:rFonts w:ascii="Times New Roman" w:eastAsia="Times New Roman" w:hAnsi="Times New Roman" w:cs="Times New Roman"/>
          <w:sz w:val="24"/>
          <w:szCs w:val="24"/>
        </w:rPr>
        <w:t xml:space="preserve">, 1987). </w:t>
      </w:r>
      <w:r w:rsidRPr="00F06BF6">
        <w:rPr>
          <w:rFonts w:ascii="Times New Roman" w:eastAsia="Times New Roman" w:hAnsi="Times New Roman" w:cs="Times New Roman"/>
          <w:sz w:val="24"/>
          <w:szCs w:val="24"/>
        </w:rPr>
        <w:t>They reside and feed on dry land</w:t>
      </w:r>
      <w:r w:rsidR="004A47B0" w:rsidRPr="00F06BF6">
        <w:rPr>
          <w:rFonts w:ascii="Times New Roman" w:eastAsia="Times New Roman" w:hAnsi="Times New Roman" w:cs="Times New Roman"/>
          <w:sz w:val="24"/>
          <w:szCs w:val="24"/>
        </w:rPr>
        <w:t>;</w:t>
      </w:r>
      <w:r w:rsidRPr="00F06BF6">
        <w:rPr>
          <w:rFonts w:ascii="Times New Roman" w:eastAsia="Times New Roman" w:hAnsi="Times New Roman" w:cs="Times New Roman"/>
          <w:sz w:val="24"/>
          <w:szCs w:val="24"/>
        </w:rPr>
        <w:t xml:space="preserve"> their life cycle begins in the breeding pool until individuals develop into juveniles and adults to survive on land</w:t>
      </w:r>
      <w:r w:rsidR="004A47B0" w:rsidRPr="00F06BF6">
        <w:rPr>
          <w:rFonts w:ascii="Times New Roman" w:eastAsia="Times New Roman" w:hAnsi="Times New Roman" w:cs="Times New Roman"/>
          <w:sz w:val="24"/>
          <w:szCs w:val="24"/>
        </w:rPr>
        <w:t xml:space="preserve"> (</w:t>
      </w:r>
      <w:r w:rsidR="00911387">
        <w:rPr>
          <w:rFonts w:ascii="Times New Roman" w:eastAsia="Times New Roman" w:hAnsi="Times New Roman" w:cs="Times New Roman"/>
          <w:sz w:val="24"/>
          <w:szCs w:val="24"/>
        </w:rPr>
        <w:t>Green, 2013</w:t>
      </w:r>
      <w:r w:rsidR="004A47B0" w:rsidRPr="00F06BF6">
        <w:rPr>
          <w:rFonts w:ascii="Times New Roman" w:eastAsia="Times New Roman" w:hAnsi="Times New Roman" w:cs="Times New Roman"/>
          <w:sz w:val="24"/>
          <w:szCs w:val="24"/>
        </w:rPr>
        <w:t>)</w:t>
      </w:r>
      <w:r w:rsidRPr="00F06BF6">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The younger the toad, the higher the mortality rate will be. </w:t>
      </w:r>
    </w:p>
    <w:p w14:paraId="254E3A3E" w14:textId="54B214A6" w:rsidR="00B53B67" w:rsidRDefault="00D35F2C" w:rsidP="000074A5">
      <w:pPr>
        <w:spacing w:line="240" w:lineRule="auto"/>
        <w:rPr>
          <w:rFonts w:ascii="Times New Roman" w:eastAsia="Times New Roman" w:hAnsi="Times New Roman" w:cs="Times New Roman"/>
          <w:sz w:val="24"/>
          <w:szCs w:val="24"/>
        </w:rPr>
      </w:pPr>
      <w:r w:rsidRPr="00F06BF6">
        <w:rPr>
          <w:rFonts w:ascii="Times New Roman" w:eastAsia="Times New Roman" w:hAnsi="Times New Roman" w:cs="Times New Roman"/>
          <w:i/>
          <w:sz w:val="24"/>
          <w:szCs w:val="24"/>
        </w:rPr>
        <w:t>Rana sylvatica</w:t>
      </w:r>
      <w:r w:rsidR="000074A5">
        <w:rPr>
          <w:rFonts w:ascii="Times New Roman" w:eastAsia="Times New Roman" w:hAnsi="Times New Roman" w:cs="Times New Roman"/>
          <w:i/>
          <w:sz w:val="24"/>
          <w:szCs w:val="24"/>
        </w:rPr>
        <w:t xml:space="preserve"> (wood frog) - </w:t>
      </w:r>
      <w:r>
        <w:rPr>
          <w:rFonts w:ascii="Times New Roman" w:eastAsia="Times New Roman" w:hAnsi="Times New Roman" w:cs="Times New Roman"/>
          <w:sz w:val="24"/>
          <w:szCs w:val="24"/>
        </w:rPr>
        <w:t>Wood frogs tend to be found near swamps and deciduous or mixed forests with little to no open pastures (Gibbs, 2005)</w:t>
      </w:r>
      <w:r w:rsidR="000074A5">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They breed in small woodland pools, roadside ditches, and other ephemeral habitats that do not home any fish to avoid predation to the eggs, regardless of habitat quality (</w:t>
      </w:r>
      <w:proofErr w:type="spellStart"/>
      <w:r>
        <w:rPr>
          <w:rFonts w:ascii="Times New Roman" w:eastAsia="Times New Roman" w:hAnsi="Times New Roman" w:cs="Times New Roman"/>
          <w:sz w:val="24"/>
          <w:szCs w:val="24"/>
        </w:rPr>
        <w:t>Petranka</w:t>
      </w:r>
      <w:proofErr w:type="spellEnd"/>
      <w:r>
        <w:rPr>
          <w:rFonts w:ascii="Times New Roman" w:eastAsia="Times New Roman" w:hAnsi="Times New Roman" w:cs="Times New Roman"/>
          <w:sz w:val="24"/>
          <w:szCs w:val="24"/>
        </w:rPr>
        <w:t>, 1994). Even though these frogs breed in similar habitat as American toads, they do not share the same breeding habitat due to predation of the eggs from tadpoles (</w:t>
      </w:r>
      <w:proofErr w:type="spellStart"/>
      <w:r>
        <w:rPr>
          <w:rFonts w:ascii="Times New Roman" w:eastAsia="Times New Roman" w:hAnsi="Times New Roman" w:cs="Times New Roman"/>
          <w:sz w:val="24"/>
          <w:szCs w:val="24"/>
        </w:rPr>
        <w:t>Petranka</w:t>
      </w:r>
      <w:proofErr w:type="spellEnd"/>
      <w:r>
        <w:rPr>
          <w:rFonts w:ascii="Times New Roman" w:eastAsia="Times New Roman" w:hAnsi="Times New Roman" w:cs="Times New Roman"/>
          <w:sz w:val="24"/>
          <w:szCs w:val="24"/>
        </w:rPr>
        <w:t xml:space="preserve">, 1994). </w:t>
      </w:r>
    </w:p>
    <w:p w14:paraId="0AF813C4" w14:textId="03672455" w:rsidR="00B53B67" w:rsidRDefault="00D35F2C" w:rsidP="000074A5">
      <w:pPr>
        <w:spacing w:line="240" w:lineRule="auto"/>
        <w:rPr>
          <w:rFonts w:ascii="Times New Roman" w:eastAsia="Times New Roman" w:hAnsi="Times New Roman" w:cs="Times New Roman"/>
          <w:sz w:val="24"/>
          <w:szCs w:val="24"/>
        </w:rPr>
      </w:pPr>
      <w:proofErr w:type="spellStart"/>
      <w:r w:rsidRPr="00F06BF6">
        <w:rPr>
          <w:rFonts w:ascii="Times New Roman" w:eastAsia="Times New Roman" w:hAnsi="Times New Roman" w:cs="Times New Roman"/>
          <w:i/>
          <w:sz w:val="24"/>
          <w:szCs w:val="24"/>
        </w:rPr>
        <w:t>Pseudacris</w:t>
      </w:r>
      <w:proofErr w:type="spellEnd"/>
      <w:r w:rsidRPr="00F06BF6">
        <w:rPr>
          <w:rFonts w:ascii="Times New Roman" w:eastAsia="Times New Roman" w:hAnsi="Times New Roman" w:cs="Times New Roman"/>
          <w:i/>
          <w:sz w:val="24"/>
          <w:szCs w:val="24"/>
        </w:rPr>
        <w:t xml:space="preserve"> crucifer</w:t>
      </w:r>
      <w:r w:rsidR="000074A5">
        <w:rPr>
          <w:rFonts w:ascii="Times New Roman" w:eastAsia="Times New Roman" w:hAnsi="Times New Roman" w:cs="Times New Roman"/>
          <w:i/>
          <w:sz w:val="24"/>
          <w:szCs w:val="24"/>
        </w:rPr>
        <w:t xml:space="preserve"> (spring peepers) - </w:t>
      </w:r>
      <w:r>
        <w:rPr>
          <w:rFonts w:ascii="Times New Roman" w:eastAsia="Times New Roman" w:hAnsi="Times New Roman" w:cs="Times New Roman"/>
          <w:sz w:val="24"/>
          <w:szCs w:val="24"/>
        </w:rPr>
        <w:t>The northern spring peepers reside nearest to swamps within mixed forests away from developed, urbanized land (Gibbs, 2005). These wetlands are the main habitat throughout the life cycle of this species. They tend to make their movements in the beginning of spring and the end of summer to return to their freeze-less habitat (Mazerolle, 2004).</w:t>
      </w:r>
    </w:p>
    <w:p w14:paraId="2711C396" w14:textId="3552B08F" w:rsidR="00B53B67" w:rsidRDefault="00D35F2C" w:rsidP="000074A5">
      <w:pPr>
        <w:spacing w:line="240" w:lineRule="auto"/>
        <w:rPr>
          <w:rFonts w:ascii="Times New Roman" w:eastAsia="Times New Roman" w:hAnsi="Times New Roman" w:cs="Times New Roman"/>
          <w:sz w:val="24"/>
          <w:szCs w:val="24"/>
        </w:rPr>
      </w:pPr>
      <w:proofErr w:type="spellStart"/>
      <w:r w:rsidRPr="00F06BF6">
        <w:rPr>
          <w:rFonts w:ascii="Times New Roman" w:eastAsia="Times New Roman" w:hAnsi="Times New Roman" w:cs="Times New Roman"/>
          <w:i/>
          <w:sz w:val="24"/>
          <w:szCs w:val="24"/>
        </w:rPr>
        <w:t>Hyla</w:t>
      </w:r>
      <w:proofErr w:type="spellEnd"/>
      <w:r w:rsidRPr="00F06BF6">
        <w:rPr>
          <w:rFonts w:ascii="Times New Roman" w:eastAsia="Times New Roman" w:hAnsi="Times New Roman" w:cs="Times New Roman"/>
          <w:i/>
          <w:sz w:val="24"/>
          <w:szCs w:val="24"/>
        </w:rPr>
        <w:t xml:space="preserve"> versicolor</w:t>
      </w:r>
      <w:r w:rsidR="000074A5">
        <w:rPr>
          <w:rFonts w:ascii="Times New Roman" w:eastAsia="Times New Roman" w:hAnsi="Times New Roman" w:cs="Times New Roman"/>
          <w:i/>
          <w:sz w:val="24"/>
          <w:szCs w:val="24"/>
        </w:rPr>
        <w:t xml:space="preserve"> (grey tree frog) - </w:t>
      </w:r>
      <w:r>
        <w:rPr>
          <w:rFonts w:ascii="Times New Roman" w:eastAsia="Times New Roman" w:hAnsi="Times New Roman" w:cs="Times New Roman"/>
          <w:sz w:val="24"/>
          <w:szCs w:val="24"/>
        </w:rPr>
        <w:t>The grey tree frogs are typically found in permanent ponds, where all life stages can survive (</w:t>
      </w:r>
      <w:proofErr w:type="spellStart"/>
      <w:r>
        <w:rPr>
          <w:rFonts w:ascii="Times New Roman" w:eastAsia="Times New Roman" w:hAnsi="Times New Roman" w:cs="Times New Roman"/>
          <w:sz w:val="24"/>
          <w:szCs w:val="24"/>
        </w:rPr>
        <w:t>Semlitsch</w:t>
      </w:r>
      <w:proofErr w:type="spellEnd"/>
      <w:r>
        <w:rPr>
          <w:rFonts w:ascii="Times New Roman" w:eastAsia="Times New Roman" w:hAnsi="Times New Roman" w:cs="Times New Roman"/>
          <w:sz w:val="24"/>
          <w:szCs w:val="24"/>
        </w:rPr>
        <w:t>, 1988). They breed in temporary ponds away from predation (Beachy et. al, 1999). Even with a short period of time spent in the tadpole stage, it is common for the species to undergo local extinctions (</w:t>
      </w:r>
      <w:proofErr w:type="spellStart"/>
      <w:r>
        <w:rPr>
          <w:rFonts w:ascii="Times New Roman" w:eastAsia="Times New Roman" w:hAnsi="Times New Roman" w:cs="Times New Roman"/>
          <w:sz w:val="24"/>
          <w:szCs w:val="24"/>
        </w:rPr>
        <w:t>Semlitsch</w:t>
      </w:r>
      <w:proofErr w:type="spellEnd"/>
      <w:r>
        <w:rPr>
          <w:rFonts w:ascii="Times New Roman" w:eastAsia="Times New Roman" w:hAnsi="Times New Roman" w:cs="Times New Roman"/>
          <w:sz w:val="24"/>
          <w:szCs w:val="24"/>
        </w:rPr>
        <w:t xml:space="preserve">, 1988). </w:t>
      </w:r>
    </w:p>
    <w:p w14:paraId="76D28CCA" w14:textId="4CA41A31" w:rsidR="00B53B67" w:rsidRDefault="00D35F2C" w:rsidP="000074A5">
      <w:pPr>
        <w:spacing w:line="240" w:lineRule="auto"/>
        <w:rPr>
          <w:rFonts w:ascii="Times New Roman" w:eastAsia="Times New Roman" w:hAnsi="Times New Roman" w:cs="Times New Roman"/>
          <w:sz w:val="24"/>
          <w:szCs w:val="24"/>
        </w:rPr>
      </w:pPr>
      <w:proofErr w:type="spellStart"/>
      <w:r w:rsidRPr="00F06BF6">
        <w:rPr>
          <w:rFonts w:ascii="Times New Roman" w:eastAsia="Times New Roman" w:hAnsi="Times New Roman" w:cs="Times New Roman"/>
          <w:i/>
          <w:sz w:val="24"/>
          <w:szCs w:val="24"/>
        </w:rPr>
        <w:t>Lithobates</w:t>
      </w:r>
      <w:proofErr w:type="spellEnd"/>
      <w:r w:rsidRPr="00F06BF6">
        <w:rPr>
          <w:rFonts w:ascii="Times New Roman" w:eastAsia="Times New Roman" w:hAnsi="Times New Roman" w:cs="Times New Roman"/>
          <w:i/>
          <w:sz w:val="24"/>
          <w:szCs w:val="24"/>
        </w:rPr>
        <w:t xml:space="preserve"> palustris</w:t>
      </w:r>
      <w:r w:rsidR="000074A5">
        <w:rPr>
          <w:rFonts w:ascii="Times New Roman" w:eastAsia="Times New Roman" w:hAnsi="Times New Roman" w:cs="Times New Roman"/>
          <w:i/>
          <w:sz w:val="24"/>
          <w:szCs w:val="24"/>
        </w:rPr>
        <w:t xml:space="preserve"> (pickerel frog)</w:t>
      </w:r>
      <w:r>
        <w:rPr>
          <w:rFonts w:ascii="Times New Roman" w:eastAsia="Times New Roman" w:hAnsi="Times New Roman" w:cs="Times New Roman"/>
          <w:i/>
          <w:sz w:val="24"/>
          <w:szCs w:val="24"/>
        </w:rPr>
        <w:t xml:space="preserve"> </w:t>
      </w:r>
      <w:r w:rsidR="000074A5">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Pickerel frogs can be found as far south as the Carolinas and as far north as some provinces in Canada residing in turbid, murky water in the south and cool, clear water in the north (McAllister et. al, 1995). They are a common species throughout the Lower Hudson Valley, mostly found in the murky wetlands and small ponds. Their life histories are similar to green frogs and wood frogs, with a 3 to 10 month larvae stage and a taking about 90 days to metamorphose (</w:t>
      </w:r>
      <w:proofErr w:type="spellStart"/>
      <w:r>
        <w:rPr>
          <w:rFonts w:ascii="Times New Roman" w:eastAsia="Times New Roman" w:hAnsi="Times New Roman" w:cs="Times New Roman"/>
          <w:sz w:val="24"/>
          <w:szCs w:val="24"/>
        </w:rPr>
        <w:t>Pough</w:t>
      </w:r>
      <w:proofErr w:type="spellEnd"/>
      <w:r>
        <w:rPr>
          <w:rFonts w:ascii="Times New Roman" w:eastAsia="Times New Roman" w:hAnsi="Times New Roman" w:cs="Times New Roman"/>
          <w:sz w:val="24"/>
          <w:szCs w:val="24"/>
        </w:rPr>
        <w:t xml:space="preserve"> and Kamel, 1984). </w:t>
      </w:r>
    </w:p>
    <w:p w14:paraId="1402290E" w14:textId="5ADF4BA7" w:rsidR="00B53B67" w:rsidRDefault="00D35F2C" w:rsidP="000074A5">
      <w:pPr>
        <w:spacing w:line="240" w:lineRule="auto"/>
        <w:rPr>
          <w:rFonts w:ascii="Times New Roman" w:eastAsia="Times New Roman" w:hAnsi="Times New Roman" w:cs="Times New Roman"/>
          <w:sz w:val="24"/>
          <w:szCs w:val="24"/>
        </w:rPr>
      </w:pPr>
      <w:proofErr w:type="spellStart"/>
      <w:r w:rsidRPr="00F06BF6">
        <w:rPr>
          <w:rFonts w:ascii="Times New Roman" w:eastAsia="Times New Roman" w:hAnsi="Times New Roman" w:cs="Times New Roman"/>
          <w:i/>
          <w:sz w:val="24"/>
          <w:szCs w:val="24"/>
        </w:rPr>
        <w:t>Lithobates</w:t>
      </w:r>
      <w:proofErr w:type="spellEnd"/>
      <w:r w:rsidRPr="00F06BF6">
        <w:rPr>
          <w:rFonts w:ascii="Times New Roman" w:eastAsia="Times New Roman" w:hAnsi="Times New Roman" w:cs="Times New Roman"/>
          <w:i/>
          <w:sz w:val="24"/>
          <w:szCs w:val="24"/>
        </w:rPr>
        <w:t xml:space="preserve"> </w:t>
      </w:r>
      <w:proofErr w:type="spellStart"/>
      <w:r w:rsidRPr="00F06BF6">
        <w:rPr>
          <w:rFonts w:ascii="Times New Roman" w:eastAsia="Times New Roman" w:hAnsi="Times New Roman" w:cs="Times New Roman"/>
          <w:i/>
          <w:sz w:val="24"/>
          <w:szCs w:val="24"/>
        </w:rPr>
        <w:t>clamitans</w:t>
      </w:r>
      <w:proofErr w:type="spellEnd"/>
      <w:r w:rsidR="000074A5">
        <w:rPr>
          <w:rFonts w:ascii="Times New Roman" w:eastAsia="Times New Roman" w:hAnsi="Times New Roman" w:cs="Times New Roman"/>
          <w:i/>
          <w:sz w:val="24"/>
          <w:szCs w:val="24"/>
        </w:rPr>
        <w:t xml:space="preserve"> (green frog) - </w:t>
      </w:r>
      <w:r>
        <w:rPr>
          <w:rFonts w:ascii="Times New Roman" w:eastAsia="Times New Roman" w:hAnsi="Times New Roman" w:cs="Times New Roman"/>
          <w:sz w:val="24"/>
          <w:szCs w:val="24"/>
        </w:rPr>
        <w:t>Green frogs are less</w:t>
      </w:r>
      <w:r w:rsidR="000074A5">
        <w:rPr>
          <w:rFonts w:ascii="Times New Roman" w:eastAsia="Times New Roman" w:hAnsi="Times New Roman" w:cs="Times New Roman"/>
          <w:sz w:val="24"/>
          <w:szCs w:val="24"/>
        </w:rPr>
        <w:t xml:space="preserve"> likely to disperse between habitat fragments than </w:t>
      </w:r>
      <w:r>
        <w:rPr>
          <w:rFonts w:ascii="Times New Roman" w:eastAsia="Times New Roman" w:hAnsi="Times New Roman" w:cs="Times New Roman"/>
          <w:sz w:val="24"/>
          <w:szCs w:val="24"/>
        </w:rPr>
        <w:t xml:space="preserve">other species </w:t>
      </w:r>
      <w:r w:rsidR="000074A5">
        <w:rPr>
          <w:rFonts w:ascii="Times New Roman" w:eastAsia="Times New Roman" w:hAnsi="Times New Roman" w:cs="Times New Roman"/>
          <w:sz w:val="24"/>
          <w:szCs w:val="24"/>
        </w:rPr>
        <w:t xml:space="preserve">considered here </w:t>
      </w:r>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Carr</w:t>
      </w:r>
      <w:proofErr w:type="spellEnd"/>
      <w:r>
        <w:rPr>
          <w:rFonts w:ascii="Times New Roman" w:eastAsia="Times New Roman" w:hAnsi="Times New Roman" w:cs="Times New Roman"/>
          <w:sz w:val="24"/>
          <w:szCs w:val="24"/>
        </w:rPr>
        <w:t xml:space="preserve"> and </w:t>
      </w:r>
      <w:proofErr w:type="spellStart"/>
      <w:r>
        <w:rPr>
          <w:rFonts w:ascii="Times New Roman" w:eastAsia="Times New Roman" w:hAnsi="Times New Roman" w:cs="Times New Roman"/>
          <w:sz w:val="24"/>
          <w:szCs w:val="24"/>
        </w:rPr>
        <w:t>Fahrig</w:t>
      </w:r>
      <w:proofErr w:type="spellEnd"/>
      <w:r>
        <w:rPr>
          <w:rFonts w:ascii="Times New Roman" w:eastAsia="Times New Roman" w:hAnsi="Times New Roman" w:cs="Times New Roman"/>
          <w:sz w:val="24"/>
          <w:szCs w:val="24"/>
        </w:rPr>
        <w:t>, 2005). They tend to remain in their home range or return to it if they are displaced. They are mainly aquatic (</w:t>
      </w:r>
      <w:proofErr w:type="spellStart"/>
      <w:r>
        <w:rPr>
          <w:rFonts w:ascii="Times New Roman" w:eastAsia="Times New Roman" w:hAnsi="Times New Roman" w:cs="Times New Roman"/>
          <w:sz w:val="24"/>
          <w:szCs w:val="24"/>
        </w:rPr>
        <w:t>Martof</w:t>
      </w:r>
      <w:proofErr w:type="spellEnd"/>
      <w:r>
        <w:rPr>
          <w:rFonts w:ascii="Times New Roman" w:eastAsia="Times New Roman" w:hAnsi="Times New Roman" w:cs="Times New Roman"/>
          <w:sz w:val="24"/>
          <w:szCs w:val="24"/>
        </w:rPr>
        <w:t>, 1953). Their home ranges are small lakes and ponds, typically sticking towards the shallow waters. During the evenings, they will come to land foraging for food to lower their risk of predation, but it could potentially increase their chances of being struck by vehicles on surrounding roads (</w:t>
      </w:r>
      <w:proofErr w:type="spellStart"/>
      <w:r>
        <w:rPr>
          <w:rFonts w:ascii="Times New Roman" w:eastAsia="Times New Roman" w:hAnsi="Times New Roman" w:cs="Times New Roman"/>
          <w:sz w:val="24"/>
          <w:szCs w:val="24"/>
        </w:rPr>
        <w:t>Martof</w:t>
      </w:r>
      <w:proofErr w:type="spellEnd"/>
      <w:r>
        <w:rPr>
          <w:rFonts w:ascii="Times New Roman" w:eastAsia="Times New Roman" w:hAnsi="Times New Roman" w:cs="Times New Roman"/>
          <w:sz w:val="24"/>
          <w:szCs w:val="24"/>
        </w:rPr>
        <w:t xml:space="preserve">, 1953). </w:t>
      </w:r>
    </w:p>
    <w:p w14:paraId="0A2E6B8B" w14:textId="7287AC6E" w:rsidR="00B53B67" w:rsidRDefault="00D35F2C" w:rsidP="000074A5">
      <w:pPr>
        <w:spacing w:line="240" w:lineRule="auto"/>
        <w:rPr>
          <w:rFonts w:ascii="Times New Roman" w:eastAsia="Times New Roman" w:hAnsi="Times New Roman" w:cs="Times New Roman"/>
          <w:sz w:val="24"/>
          <w:szCs w:val="24"/>
        </w:rPr>
      </w:pPr>
      <w:proofErr w:type="spellStart"/>
      <w:r w:rsidRPr="00F06BF6">
        <w:rPr>
          <w:rFonts w:ascii="Times New Roman" w:eastAsia="Times New Roman" w:hAnsi="Times New Roman" w:cs="Times New Roman"/>
          <w:i/>
          <w:sz w:val="24"/>
          <w:szCs w:val="24"/>
        </w:rPr>
        <w:t>Lithobates</w:t>
      </w:r>
      <w:proofErr w:type="spellEnd"/>
      <w:r w:rsidRPr="00F06BF6">
        <w:rPr>
          <w:rFonts w:ascii="Times New Roman" w:eastAsia="Times New Roman" w:hAnsi="Times New Roman" w:cs="Times New Roman"/>
          <w:i/>
          <w:sz w:val="24"/>
          <w:szCs w:val="24"/>
        </w:rPr>
        <w:t xml:space="preserve"> </w:t>
      </w:r>
      <w:proofErr w:type="spellStart"/>
      <w:r w:rsidRPr="00F06BF6">
        <w:rPr>
          <w:rFonts w:ascii="Times New Roman" w:eastAsia="Times New Roman" w:hAnsi="Times New Roman" w:cs="Times New Roman"/>
          <w:i/>
          <w:sz w:val="24"/>
          <w:szCs w:val="24"/>
        </w:rPr>
        <w:t>catesbeiana</w:t>
      </w:r>
      <w:proofErr w:type="spellEnd"/>
      <w:r w:rsidR="000074A5">
        <w:rPr>
          <w:rFonts w:ascii="Times New Roman" w:eastAsia="Times New Roman" w:hAnsi="Times New Roman" w:cs="Times New Roman"/>
          <w:i/>
          <w:sz w:val="24"/>
          <w:szCs w:val="24"/>
        </w:rPr>
        <w:t xml:space="preserve"> (bull frog) - </w:t>
      </w:r>
      <w:r>
        <w:rPr>
          <w:rFonts w:ascii="Times New Roman" w:eastAsia="Times New Roman" w:hAnsi="Times New Roman" w:cs="Times New Roman"/>
          <w:sz w:val="24"/>
          <w:szCs w:val="24"/>
        </w:rPr>
        <w:t>Bullfrogs have a wide range of habitat, utilizing lakes, ponds, and streams. However, they tend to stay in a certain habitat for a few weeks and then move to another habitat (</w:t>
      </w:r>
      <w:proofErr w:type="spellStart"/>
      <w:r>
        <w:rPr>
          <w:rFonts w:ascii="Times New Roman" w:eastAsia="Times New Roman" w:hAnsi="Times New Roman" w:cs="Times New Roman"/>
          <w:sz w:val="24"/>
          <w:szCs w:val="24"/>
        </w:rPr>
        <w:t>Emlen</w:t>
      </w:r>
      <w:proofErr w:type="spellEnd"/>
      <w:r>
        <w:rPr>
          <w:rFonts w:ascii="Times New Roman" w:eastAsia="Times New Roman" w:hAnsi="Times New Roman" w:cs="Times New Roman"/>
          <w:sz w:val="24"/>
          <w:szCs w:val="24"/>
        </w:rPr>
        <w:t xml:space="preserve">, 1968). These frogs claim their territory, reside there for a short period of time, and then search for a new location. With this level of dispersal, habitat connectivity can be critical for the </w:t>
      </w:r>
      <w:r w:rsidR="00724827">
        <w:rPr>
          <w:rFonts w:ascii="Times New Roman" w:eastAsia="Times New Roman" w:hAnsi="Times New Roman" w:cs="Times New Roman"/>
          <w:sz w:val="24"/>
          <w:szCs w:val="24"/>
        </w:rPr>
        <w:t>survival</w:t>
      </w:r>
      <w:r>
        <w:rPr>
          <w:rFonts w:ascii="Times New Roman" w:eastAsia="Times New Roman" w:hAnsi="Times New Roman" w:cs="Times New Roman"/>
          <w:sz w:val="24"/>
          <w:szCs w:val="24"/>
        </w:rPr>
        <w:t xml:space="preserve"> of the species. </w:t>
      </w:r>
    </w:p>
    <w:p w14:paraId="31E06F97" w14:textId="77777777" w:rsidR="00B53B67" w:rsidRDefault="00D35F2C">
      <w:pPr>
        <w:spacing w:line="240" w:lineRule="auto"/>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 xml:space="preserve">Species Distribution Modeling </w:t>
      </w:r>
    </w:p>
    <w:p w14:paraId="11E833C5" w14:textId="0EE14FC4" w:rsidR="00B53B67" w:rsidRDefault="00DF36FA" w:rsidP="00590FEA">
      <w:pPr>
        <w:spacing w:line="24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There is a rich literature covering both the theory and application of species distribution models (SDMs; see </w:t>
      </w:r>
      <w:r w:rsidRPr="00DF36FA">
        <w:rPr>
          <w:rFonts w:ascii="Times New Roman" w:eastAsia="Times New Roman" w:hAnsi="Times New Roman" w:cs="Times New Roman"/>
          <w:sz w:val="24"/>
          <w:szCs w:val="24"/>
          <w:highlight w:val="yellow"/>
        </w:rPr>
        <w:t xml:space="preserve">Franklin 2010, Peterson et al. 2011, and </w:t>
      </w:r>
      <w:proofErr w:type="spellStart"/>
      <w:r w:rsidRPr="00DF36FA">
        <w:rPr>
          <w:rFonts w:ascii="Times New Roman" w:eastAsia="Times New Roman" w:hAnsi="Times New Roman" w:cs="Times New Roman"/>
          <w:sz w:val="24"/>
          <w:szCs w:val="24"/>
          <w:highlight w:val="yellow"/>
        </w:rPr>
        <w:t>Guisan</w:t>
      </w:r>
      <w:proofErr w:type="spellEnd"/>
      <w:r w:rsidRPr="00DF36FA">
        <w:rPr>
          <w:rFonts w:ascii="Times New Roman" w:eastAsia="Times New Roman" w:hAnsi="Times New Roman" w:cs="Times New Roman"/>
          <w:sz w:val="24"/>
          <w:szCs w:val="24"/>
          <w:highlight w:val="yellow"/>
        </w:rPr>
        <w:t xml:space="preserve"> et al. 2017 for overviews</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lastRenderedPageBreak/>
        <w:t xml:space="preserve">but in brief SDMs utilize statistical models to examine associations between known, or observed, species occurrences and environmental conditions at those occurrence locations. If there are meaningful (e.g., statistically significant) associations, then the relative occurrence rate, or predicted occurrence rate, at locations where environmental information is available, but not species information has been recorded, can be estimated. This provides a map of occurrence predictions for a modeled species, which with minimal assumptions can be interpreted as a map of habitat suitability. Here, we constructed SDMs for each of the 16 focal species </w:t>
      </w:r>
      <w:r w:rsidR="0004230D">
        <w:rPr>
          <w:rFonts w:ascii="Times New Roman" w:eastAsia="Times New Roman" w:hAnsi="Times New Roman" w:cs="Times New Roman"/>
          <w:sz w:val="24"/>
          <w:szCs w:val="24"/>
        </w:rPr>
        <w:t xml:space="preserve">using the package Wallace </w:t>
      </w:r>
      <w:r w:rsidR="00025F6C">
        <w:rPr>
          <w:rFonts w:ascii="Times New Roman" w:eastAsia="Times New Roman" w:hAnsi="Times New Roman" w:cs="Times New Roman"/>
          <w:sz w:val="24"/>
          <w:szCs w:val="24"/>
        </w:rPr>
        <w:t>(</w:t>
      </w:r>
      <w:proofErr w:type="spellStart"/>
      <w:r w:rsidR="00025F6C">
        <w:rPr>
          <w:rFonts w:ascii="Times New Roman" w:eastAsia="Times New Roman" w:hAnsi="Times New Roman" w:cs="Times New Roman"/>
          <w:sz w:val="24"/>
          <w:szCs w:val="24"/>
        </w:rPr>
        <w:t>Kass</w:t>
      </w:r>
      <w:proofErr w:type="spellEnd"/>
      <w:r w:rsidR="00025F6C">
        <w:rPr>
          <w:rFonts w:ascii="Times New Roman" w:eastAsia="Times New Roman" w:hAnsi="Times New Roman" w:cs="Times New Roman"/>
          <w:sz w:val="24"/>
          <w:szCs w:val="24"/>
        </w:rPr>
        <w:t xml:space="preserve"> et al. 201</w:t>
      </w:r>
      <w:r w:rsidR="00543503">
        <w:rPr>
          <w:rFonts w:ascii="Times New Roman" w:eastAsia="Times New Roman" w:hAnsi="Times New Roman" w:cs="Times New Roman"/>
          <w:sz w:val="24"/>
          <w:szCs w:val="24"/>
        </w:rPr>
        <w:t>8</w:t>
      </w:r>
      <w:r w:rsidR="00025F6C">
        <w:rPr>
          <w:rFonts w:ascii="Times New Roman" w:eastAsia="Times New Roman" w:hAnsi="Times New Roman" w:cs="Times New Roman"/>
          <w:sz w:val="24"/>
          <w:szCs w:val="24"/>
        </w:rPr>
        <w:t xml:space="preserve">) </w:t>
      </w:r>
      <w:r w:rsidR="0004230D">
        <w:rPr>
          <w:rFonts w:ascii="Times New Roman" w:eastAsia="Times New Roman" w:hAnsi="Times New Roman" w:cs="Times New Roman"/>
          <w:sz w:val="24"/>
          <w:szCs w:val="24"/>
        </w:rPr>
        <w:t>in the R software</w:t>
      </w:r>
      <w:r w:rsidR="00025F6C">
        <w:rPr>
          <w:rFonts w:ascii="Times New Roman" w:eastAsia="Times New Roman" w:hAnsi="Times New Roman" w:cs="Times New Roman"/>
          <w:sz w:val="24"/>
          <w:szCs w:val="24"/>
        </w:rPr>
        <w:t xml:space="preserve"> (R </w:t>
      </w:r>
      <w:r w:rsidR="00992F22">
        <w:rPr>
          <w:rFonts w:ascii="Times New Roman" w:eastAsia="Times New Roman" w:hAnsi="Times New Roman" w:cs="Times New Roman"/>
          <w:sz w:val="24"/>
          <w:szCs w:val="24"/>
        </w:rPr>
        <w:t>Core Team, 2020</w:t>
      </w:r>
      <w:r w:rsidR="00025F6C">
        <w:rPr>
          <w:rFonts w:ascii="Times New Roman" w:eastAsia="Times New Roman" w:hAnsi="Times New Roman" w:cs="Times New Roman"/>
          <w:sz w:val="24"/>
          <w:szCs w:val="24"/>
        </w:rPr>
        <w:t>)</w:t>
      </w:r>
      <w:r w:rsidR="0004230D">
        <w:rPr>
          <w:rFonts w:ascii="Times New Roman" w:eastAsia="Times New Roman" w:hAnsi="Times New Roman" w:cs="Times New Roman"/>
          <w:sz w:val="24"/>
          <w:szCs w:val="24"/>
        </w:rPr>
        <w:t xml:space="preserve">. </w:t>
      </w:r>
      <w:r w:rsidR="00992F22">
        <w:rPr>
          <w:rFonts w:ascii="Times New Roman" w:eastAsia="Times New Roman" w:hAnsi="Times New Roman" w:cs="Times New Roman"/>
          <w:sz w:val="24"/>
          <w:szCs w:val="24"/>
        </w:rPr>
        <w:t xml:space="preserve">Using the functionalities of Wallace, </w:t>
      </w:r>
      <w:r w:rsidR="00543503">
        <w:rPr>
          <w:rFonts w:ascii="Times New Roman" w:eastAsia="Times New Roman" w:hAnsi="Times New Roman" w:cs="Times New Roman"/>
          <w:sz w:val="24"/>
          <w:szCs w:val="24"/>
        </w:rPr>
        <w:t>w</w:t>
      </w:r>
      <w:r w:rsidR="00992F22">
        <w:rPr>
          <w:rFonts w:ascii="Times New Roman" w:eastAsia="Times New Roman" w:hAnsi="Times New Roman" w:cs="Times New Roman"/>
          <w:sz w:val="24"/>
          <w:szCs w:val="24"/>
        </w:rPr>
        <w:t xml:space="preserve">e </w:t>
      </w:r>
      <w:r w:rsidR="0004230D">
        <w:rPr>
          <w:rFonts w:ascii="Times New Roman" w:eastAsia="Times New Roman" w:hAnsi="Times New Roman" w:cs="Times New Roman"/>
          <w:sz w:val="24"/>
          <w:szCs w:val="24"/>
        </w:rPr>
        <w:t>accesse</w:t>
      </w:r>
      <w:r w:rsidR="00992F22">
        <w:rPr>
          <w:rFonts w:ascii="Times New Roman" w:eastAsia="Times New Roman" w:hAnsi="Times New Roman" w:cs="Times New Roman"/>
          <w:sz w:val="24"/>
          <w:szCs w:val="24"/>
        </w:rPr>
        <w:t>d</w:t>
      </w:r>
      <w:r w:rsidR="0004230D">
        <w:rPr>
          <w:rFonts w:ascii="Times New Roman" w:eastAsia="Times New Roman" w:hAnsi="Times New Roman" w:cs="Times New Roman"/>
          <w:sz w:val="24"/>
          <w:szCs w:val="24"/>
        </w:rPr>
        <w:t xml:space="preserve"> the Global Biodiversity Information Facility (</w:t>
      </w:r>
      <w:r w:rsidR="0004230D" w:rsidRPr="00A17EAF">
        <w:rPr>
          <w:rFonts w:ascii="Times New Roman" w:eastAsia="Times New Roman" w:hAnsi="Times New Roman" w:cs="Times New Roman"/>
          <w:sz w:val="24"/>
          <w:szCs w:val="24"/>
        </w:rPr>
        <w:t>GBIF</w:t>
      </w:r>
      <w:r w:rsidR="00543503" w:rsidRPr="00A17EAF">
        <w:rPr>
          <w:rFonts w:ascii="Times New Roman" w:eastAsia="Times New Roman" w:hAnsi="Times New Roman" w:cs="Times New Roman"/>
          <w:sz w:val="24"/>
          <w:szCs w:val="24"/>
        </w:rPr>
        <w:t>;</w:t>
      </w:r>
      <w:r w:rsidR="0004230D" w:rsidRPr="00A17EAF">
        <w:rPr>
          <w:rFonts w:ascii="Times New Roman" w:eastAsia="Times New Roman" w:hAnsi="Times New Roman" w:cs="Times New Roman"/>
          <w:sz w:val="24"/>
          <w:szCs w:val="24"/>
        </w:rPr>
        <w:t xml:space="preserve"> </w:t>
      </w:r>
      <w:proofErr w:type="spellStart"/>
      <w:r w:rsidR="0004230D" w:rsidRPr="00A17EAF">
        <w:rPr>
          <w:rFonts w:ascii="Times New Roman" w:eastAsia="Times New Roman" w:hAnsi="Times New Roman" w:cs="Times New Roman"/>
          <w:sz w:val="24"/>
          <w:szCs w:val="24"/>
        </w:rPr>
        <w:t>Gaiji</w:t>
      </w:r>
      <w:proofErr w:type="spellEnd"/>
      <w:r w:rsidR="0004230D" w:rsidRPr="00A17EAF">
        <w:rPr>
          <w:rFonts w:ascii="Times New Roman" w:eastAsia="Times New Roman" w:hAnsi="Times New Roman" w:cs="Times New Roman"/>
          <w:sz w:val="24"/>
          <w:szCs w:val="24"/>
        </w:rPr>
        <w:t xml:space="preserve"> et al, 2013)</w:t>
      </w:r>
      <w:r w:rsidR="00543503" w:rsidRPr="00A17EAF">
        <w:rPr>
          <w:rFonts w:ascii="Times New Roman" w:eastAsia="Times New Roman" w:hAnsi="Times New Roman" w:cs="Times New Roman"/>
          <w:sz w:val="24"/>
          <w:szCs w:val="24"/>
        </w:rPr>
        <w:t>,</w:t>
      </w:r>
      <w:r w:rsidR="0004230D">
        <w:rPr>
          <w:rFonts w:ascii="Times New Roman" w:eastAsia="Times New Roman" w:hAnsi="Times New Roman" w:cs="Times New Roman"/>
          <w:sz w:val="24"/>
          <w:szCs w:val="24"/>
        </w:rPr>
        <w:t xml:space="preserve"> a </w:t>
      </w:r>
      <w:r w:rsidR="00A17EAF">
        <w:rPr>
          <w:rFonts w:ascii="Times New Roman" w:eastAsia="Times New Roman" w:hAnsi="Times New Roman" w:cs="Times New Roman"/>
          <w:sz w:val="24"/>
          <w:szCs w:val="24"/>
        </w:rPr>
        <w:t>digital infrastructure</w:t>
      </w:r>
      <w:r w:rsidR="0004230D">
        <w:rPr>
          <w:rFonts w:ascii="Times New Roman" w:eastAsia="Times New Roman" w:hAnsi="Times New Roman" w:cs="Times New Roman"/>
          <w:sz w:val="24"/>
          <w:szCs w:val="24"/>
        </w:rPr>
        <w:t xml:space="preserve"> </w:t>
      </w:r>
      <w:r w:rsidR="00A17EAF">
        <w:rPr>
          <w:rFonts w:ascii="Times New Roman" w:eastAsia="Times New Roman" w:hAnsi="Times New Roman" w:cs="Times New Roman"/>
          <w:sz w:val="24"/>
          <w:szCs w:val="24"/>
        </w:rPr>
        <w:t xml:space="preserve">that facilitates sharing </w:t>
      </w:r>
      <w:r w:rsidR="0004230D">
        <w:rPr>
          <w:rFonts w:ascii="Times New Roman" w:eastAsia="Times New Roman" w:hAnsi="Times New Roman" w:cs="Times New Roman"/>
          <w:sz w:val="24"/>
          <w:szCs w:val="24"/>
        </w:rPr>
        <w:t>biodiversity data</w:t>
      </w:r>
      <w:r w:rsidR="00A17EAF">
        <w:rPr>
          <w:rFonts w:ascii="Times New Roman" w:eastAsia="Times New Roman" w:hAnsi="Times New Roman" w:cs="Times New Roman"/>
          <w:sz w:val="24"/>
          <w:szCs w:val="24"/>
        </w:rPr>
        <w:t xml:space="preserve"> across multiple institutions</w:t>
      </w:r>
      <w:r w:rsidR="0004230D">
        <w:rPr>
          <w:rFonts w:ascii="Times New Roman" w:eastAsia="Times New Roman" w:hAnsi="Times New Roman" w:cs="Times New Roman"/>
          <w:sz w:val="24"/>
          <w:szCs w:val="24"/>
        </w:rPr>
        <w:t>, to locate selected species occurrences</w:t>
      </w:r>
      <w:r w:rsidR="00A17EAF">
        <w:rPr>
          <w:rFonts w:ascii="Times New Roman" w:eastAsia="Times New Roman" w:hAnsi="Times New Roman" w:cs="Times New Roman"/>
          <w:sz w:val="24"/>
          <w:szCs w:val="24"/>
        </w:rPr>
        <w:t>.</w:t>
      </w:r>
      <w:r w:rsidR="00B14AE7">
        <w:rPr>
          <w:rFonts w:ascii="Times New Roman" w:eastAsia="Times New Roman" w:hAnsi="Times New Roman" w:cs="Times New Roman"/>
          <w:sz w:val="24"/>
          <w:szCs w:val="24"/>
        </w:rPr>
        <w:t xml:space="preserve"> We used all species occurrences available within a large geographic region that included the mid-Atlantic and southern New England states (approximately from Maryland to southern Vermont and New Hampshire). This region is far larger than our study region, but environmentally similar. For environmental predictors, we used a standard set of 19 bioclimatic variables related to precipitation, temperature, and variation there in (</w:t>
      </w:r>
      <w:proofErr w:type="spellStart"/>
      <w:r w:rsidR="00B14AE7">
        <w:rPr>
          <w:rFonts w:ascii="Times New Roman" w:eastAsia="Times New Roman" w:hAnsi="Times New Roman" w:cs="Times New Roman"/>
          <w:sz w:val="24"/>
          <w:szCs w:val="24"/>
        </w:rPr>
        <w:t>Hijmans</w:t>
      </w:r>
      <w:proofErr w:type="spellEnd"/>
      <w:r w:rsidR="00B14AE7">
        <w:rPr>
          <w:rFonts w:ascii="Times New Roman" w:eastAsia="Times New Roman" w:hAnsi="Times New Roman" w:cs="Times New Roman"/>
          <w:sz w:val="24"/>
          <w:szCs w:val="24"/>
        </w:rPr>
        <w:t xml:space="preserve"> et al., 2005). </w:t>
      </w:r>
      <w:r w:rsidR="00A17EAF">
        <w:rPr>
          <w:rFonts w:ascii="Times New Roman" w:eastAsia="Times New Roman" w:hAnsi="Times New Roman" w:cs="Times New Roman"/>
          <w:sz w:val="24"/>
          <w:szCs w:val="24"/>
        </w:rPr>
        <w:t>We</w:t>
      </w:r>
      <w:r w:rsidR="0004230D">
        <w:rPr>
          <w:rFonts w:ascii="Times New Roman" w:eastAsia="Times New Roman" w:hAnsi="Times New Roman" w:cs="Times New Roman"/>
          <w:sz w:val="24"/>
          <w:szCs w:val="24"/>
        </w:rPr>
        <w:t xml:space="preserve"> buil</w:t>
      </w:r>
      <w:r>
        <w:rPr>
          <w:rFonts w:ascii="Times New Roman" w:eastAsia="Times New Roman" w:hAnsi="Times New Roman" w:cs="Times New Roman"/>
          <w:sz w:val="24"/>
          <w:szCs w:val="24"/>
        </w:rPr>
        <w:t>t</w:t>
      </w:r>
      <w:r w:rsidR="0004230D">
        <w:rPr>
          <w:rFonts w:ascii="Times New Roman" w:eastAsia="Times New Roman" w:hAnsi="Times New Roman" w:cs="Times New Roman"/>
          <w:sz w:val="24"/>
          <w:szCs w:val="24"/>
        </w:rPr>
        <w:t xml:space="preserve"> distribution model</w:t>
      </w:r>
      <w:r w:rsidR="00992F22">
        <w:rPr>
          <w:rFonts w:ascii="Times New Roman" w:eastAsia="Times New Roman" w:hAnsi="Times New Roman" w:cs="Times New Roman"/>
          <w:sz w:val="24"/>
          <w:szCs w:val="24"/>
        </w:rPr>
        <w:t>s</w:t>
      </w:r>
      <w:r w:rsidR="0004230D">
        <w:rPr>
          <w:rFonts w:ascii="Times New Roman" w:eastAsia="Times New Roman" w:hAnsi="Times New Roman" w:cs="Times New Roman"/>
          <w:sz w:val="24"/>
          <w:szCs w:val="24"/>
        </w:rPr>
        <w:t xml:space="preserve"> using the Maxent algorithm</w:t>
      </w:r>
      <w:r w:rsidR="000C6549">
        <w:rPr>
          <w:rFonts w:ascii="Times New Roman" w:eastAsia="Times New Roman" w:hAnsi="Times New Roman" w:cs="Times New Roman"/>
          <w:sz w:val="24"/>
          <w:szCs w:val="24"/>
        </w:rPr>
        <w:t xml:space="preserve"> (Phillips et al., 2006)</w:t>
      </w:r>
      <w:r w:rsidR="0004230D">
        <w:rPr>
          <w:rFonts w:ascii="Times New Roman" w:eastAsia="Times New Roman" w:hAnsi="Times New Roman" w:cs="Times New Roman"/>
          <w:sz w:val="24"/>
          <w:szCs w:val="24"/>
        </w:rPr>
        <w:t>, and project</w:t>
      </w:r>
      <w:r w:rsidR="00992F22">
        <w:rPr>
          <w:rFonts w:ascii="Times New Roman" w:eastAsia="Times New Roman" w:hAnsi="Times New Roman" w:cs="Times New Roman"/>
          <w:sz w:val="24"/>
          <w:szCs w:val="24"/>
        </w:rPr>
        <w:t>ed</w:t>
      </w:r>
      <w:r w:rsidR="0004230D">
        <w:rPr>
          <w:rFonts w:ascii="Times New Roman" w:eastAsia="Times New Roman" w:hAnsi="Times New Roman" w:cs="Times New Roman"/>
          <w:sz w:val="24"/>
          <w:szCs w:val="24"/>
        </w:rPr>
        <w:t xml:space="preserve"> </w:t>
      </w:r>
      <w:r w:rsidR="00992F22">
        <w:rPr>
          <w:rFonts w:ascii="Times New Roman" w:eastAsia="Times New Roman" w:hAnsi="Times New Roman" w:cs="Times New Roman"/>
          <w:sz w:val="24"/>
          <w:szCs w:val="24"/>
        </w:rPr>
        <w:t>relative occurrence rates</w:t>
      </w:r>
      <w:r>
        <w:rPr>
          <w:rFonts w:ascii="Times New Roman" w:eastAsia="Times New Roman" w:hAnsi="Times New Roman" w:cs="Times New Roman"/>
          <w:sz w:val="24"/>
          <w:szCs w:val="24"/>
        </w:rPr>
        <w:t xml:space="preserve"> (i.e., probability of species occurrence)</w:t>
      </w:r>
      <w:r w:rsidR="0004230D">
        <w:rPr>
          <w:rFonts w:ascii="Times New Roman" w:eastAsia="Times New Roman" w:hAnsi="Times New Roman" w:cs="Times New Roman"/>
          <w:sz w:val="24"/>
          <w:szCs w:val="24"/>
        </w:rPr>
        <w:t xml:space="preserve"> based on habitat suitability for </w:t>
      </w:r>
      <w:r w:rsidR="00992F22">
        <w:rPr>
          <w:rFonts w:ascii="Times New Roman" w:eastAsia="Times New Roman" w:hAnsi="Times New Roman" w:cs="Times New Roman"/>
          <w:sz w:val="24"/>
          <w:szCs w:val="24"/>
        </w:rPr>
        <w:t xml:space="preserve">each </w:t>
      </w:r>
      <w:r w:rsidR="0004230D">
        <w:rPr>
          <w:rFonts w:ascii="Times New Roman" w:eastAsia="Times New Roman" w:hAnsi="Times New Roman" w:cs="Times New Roman"/>
          <w:sz w:val="24"/>
          <w:szCs w:val="24"/>
        </w:rPr>
        <w:t>species</w:t>
      </w:r>
      <w:r w:rsidR="00B14AE7">
        <w:rPr>
          <w:rFonts w:ascii="Times New Roman" w:eastAsia="Times New Roman" w:hAnsi="Times New Roman" w:cs="Times New Roman"/>
          <w:sz w:val="24"/>
          <w:szCs w:val="24"/>
        </w:rPr>
        <w:t xml:space="preserve"> to our main study region</w:t>
      </w:r>
      <w:r w:rsidR="0004230D">
        <w:rPr>
          <w:rFonts w:ascii="Times New Roman" w:eastAsia="Times New Roman" w:hAnsi="Times New Roman" w:cs="Times New Roman"/>
          <w:sz w:val="24"/>
          <w:szCs w:val="24"/>
        </w:rPr>
        <w:t xml:space="preserve">. In this </w:t>
      </w:r>
      <w:r w:rsidR="0097553C">
        <w:rPr>
          <w:rFonts w:ascii="Times New Roman" w:eastAsia="Times New Roman" w:hAnsi="Times New Roman" w:cs="Times New Roman"/>
          <w:sz w:val="24"/>
          <w:szCs w:val="24"/>
        </w:rPr>
        <w:t>study</w:t>
      </w:r>
      <w:r w:rsidR="0004230D">
        <w:rPr>
          <w:rFonts w:ascii="Times New Roman" w:eastAsia="Times New Roman" w:hAnsi="Times New Roman" w:cs="Times New Roman"/>
          <w:sz w:val="24"/>
          <w:szCs w:val="24"/>
        </w:rPr>
        <w:t>, most of the</w:t>
      </w:r>
      <w:r w:rsidR="0097553C">
        <w:rPr>
          <w:rFonts w:ascii="Times New Roman" w:eastAsia="Times New Roman" w:hAnsi="Times New Roman" w:cs="Times New Roman"/>
          <w:sz w:val="24"/>
          <w:szCs w:val="24"/>
        </w:rPr>
        <w:t xml:space="preserve"> species occurrence data acquired from</w:t>
      </w:r>
      <w:r w:rsidR="0004230D">
        <w:rPr>
          <w:rFonts w:ascii="Times New Roman" w:eastAsia="Times New Roman" w:hAnsi="Times New Roman" w:cs="Times New Roman"/>
          <w:sz w:val="24"/>
          <w:szCs w:val="24"/>
        </w:rPr>
        <w:t xml:space="preserve"> GBIF were from the </w:t>
      </w:r>
      <w:proofErr w:type="spellStart"/>
      <w:r w:rsidR="0004230D">
        <w:rPr>
          <w:rFonts w:ascii="Times New Roman" w:eastAsia="Times New Roman" w:hAnsi="Times New Roman" w:cs="Times New Roman"/>
          <w:sz w:val="24"/>
          <w:szCs w:val="24"/>
        </w:rPr>
        <w:t>iNaturalist</w:t>
      </w:r>
      <w:proofErr w:type="spellEnd"/>
      <w:r w:rsidR="0004230D">
        <w:rPr>
          <w:rFonts w:ascii="Times New Roman" w:eastAsia="Times New Roman" w:hAnsi="Times New Roman" w:cs="Times New Roman"/>
          <w:sz w:val="24"/>
          <w:szCs w:val="24"/>
        </w:rPr>
        <w:t xml:space="preserve"> </w:t>
      </w:r>
      <w:r w:rsidR="000C6549">
        <w:rPr>
          <w:rFonts w:ascii="Times New Roman" w:eastAsia="Times New Roman" w:hAnsi="Times New Roman" w:cs="Times New Roman"/>
          <w:sz w:val="24"/>
          <w:szCs w:val="24"/>
        </w:rPr>
        <w:t>(</w:t>
      </w:r>
      <w:hyperlink r:id="rId8" w:history="1">
        <w:r w:rsidR="000C6549" w:rsidRPr="00311AC0">
          <w:rPr>
            <w:rStyle w:val="Hyperlink"/>
            <w:rFonts w:ascii="Times New Roman" w:eastAsia="Times New Roman" w:hAnsi="Times New Roman" w:cs="Times New Roman"/>
            <w:sz w:val="24"/>
            <w:szCs w:val="24"/>
          </w:rPr>
          <w:t>https://www.inaturalist.org/</w:t>
        </w:r>
      </w:hyperlink>
      <w:r w:rsidR="000C6549">
        <w:rPr>
          <w:rFonts w:ascii="Times New Roman" w:eastAsia="Times New Roman" w:hAnsi="Times New Roman" w:cs="Times New Roman"/>
          <w:sz w:val="24"/>
          <w:szCs w:val="24"/>
        </w:rPr>
        <w:t xml:space="preserve">) </w:t>
      </w:r>
      <w:r w:rsidR="0004230D">
        <w:rPr>
          <w:rFonts w:ascii="Times New Roman" w:eastAsia="Times New Roman" w:hAnsi="Times New Roman" w:cs="Times New Roman"/>
          <w:sz w:val="24"/>
          <w:szCs w:val="24"/>
        </w:rPr>
        <w:t xml:space="preserve">citizen science program. </w:t>
      </w:r>
      <w:r w:rsidR="0004230D" w:rsidRPr="000C6549">
        <w:rPr>
          <w:rFonts w:ascii="Times New Roman" w:eastAsia="Times New Roman" w:hAnsi="Times New Roman" w:cs="Times New Roman"/>
          <w:sz w:val="24"/>
          <w:szCs w:val="24"/>
          <w:highlight w:val="yellow"/>
        </w:rPr>
        <w:t xml:space="preserve">A report for each </w:t>
      </w:r>
      <w:r w:rsidR="000C6549" w:rsidRPr="000C6549">
        <w:rPr>
          <w:rFonts w:ascii="Times New Roman" w:eastAsia="Times New Roman" w:hAnsi="Times New Roman" w:cs="Times New Roman"/>
          <w:sz w:val="24"/>
          <w:szCs w:val="24"/>
          <w:highlight w:val="yellow"/>
        </w:rPr>
        <w:t>SDM</w:t>
      </w:r>
      <w:r w:rsidR="0004230D" w:rsidRPr="000C6549">
        <w:rPr>
          <w:rFonts w:ascii="Times New Roman" w:eastAsia="Times New Roman" w:hAnsi="Times New Roman" w:cs="Times New Roman"/>
          <w:sz w:val="24"/>
          <w:szCs w:val="24"/>
          <w:highlight w:val="yellow"/>
        </w:rPr>
        <w:t>, detailing the R code used, can be found in the Appendix</w:t>
      </w:r>
      <w:r w:rsidR="0004230D">
        <w:rPr>
          <w:rFonts w:ascii="Times New Roman" w:eastAsia="Times New Roman" w:hAnsi="Times New Roman" w:cs="Times New Roman"/>
          <w:sz w:val="24"/>
          <w:szCs w:val="24"/>
        </w:rPr>
        <w:t xml:space="preserve">. </w:t>
      </w:r>
      <w:r w:rsidR="00CE6F9D">
        <w:rPr>
          <w:rFonts w:ascii="Times New Roman" w:eastAsia="Times New Roman" w:hAnsi="Times New Roman" w:cs="Times New Roman"/>
          <w:sz w:val="24"/>
          <w:szCs w:val="24"/>
        </w:rPr>
        <w:t xml:space="preserve">We refined species habitat projections by removing </w:t>
      </w:r>
      <w:r w:rsidR="00590FEA">
        <w:rPr>
          <w:rFonts w:ascii="Times New Roman" w:eastAsia="Times New Roman" w:hAnsi="Times New Roman" w:cs="Times New Roman"/>
          <w:sz w:val="24"/>
          <w:szCs w:val="24"/>
        </w:rPr>
        <w:t>areas that could not provide suitable habitat, including roads and highly developed urban areas. For each species, we further refined habitat projections by masking these projections to include only areas that match their habitat requirements. These masks were constructed using land-use / land-classification layers that are publicly available through the Hudson Valley Natural Resource Mapper (</w:t>
      </w:r>
      <w:hyperlink r:id="rId9" w:history="1">
        <w:r w:rsidR="00590FEA" w:rsidRPr="00311AC0">
          <w:rPr>
            <w:rStyle w:val="Hyperlink"/>
            <w:rFonts w:ascii="Times New Roman" w:eastAsia="Times New Roman" w:hAnsi="Times New Roman" w:cs="Times New Roman"/>
            <w:sz w:val="24"/>
            <w:szCs w:val="24"/>
          </w:rPr>
          <w:t>https://www.dec.ny.gov/lands/112137.html</w:t>
        </w:r>
      </w:hyperlink>
      <w:r w:rsidR="00590FEA">
        <w:rPr>
          <w:rFonts w:ascii="Times New Roman" w:eastAsia="Times New Roman" w:hAnsi="Times New Roman" w:cs="Times New Roman"/>
          <w:sz w:val="24"/>
          <w:szCs w:val="24"/>
        </w:rPr>
        <w:t xml:space="preserve">). </w:t>
      </w:r>
      <w:r w:rsidR="0004230D">
        <w:rPr>
          <w:rFonts w:ascii="Times New Roman" w:eastAsia="Times New Roman" w:hAnsi="Times New Roman" w:cs="Times New Roman"/>
          <w:sz w:val="24"/>
          <w:szCs w:val="24"/>
        </w:rPr>
        <w:t xml:space="preserve">Because many of our focal species </w:t>
      </w:r>
      <w:r w:rsidR="0097553C">
        <w:rPr>
          <w:rFonts w:ascii="Times New Roman" w:eastAsia="Times New Roman" w:hAnsi="Times New Roman" w:cs="Times New Roman"/>
          <w:sz w:val="24"/>
          <w:szCs w:val="24"/>
        </w:rPr>
        <w:t>are observed in similar environmental and climatic conditions</w:t>
      </w:r>
      <w:r w:rsidR="0004230D">
        <w:rPr>
          <w:rFonts w:ascii="Times New Roman" w:eastAsia="Times New Roman" w:hAnsi="Times New Roman" w:cs="Times New Roman"/>
          <w:sz w:val="24"/>
          <w:szCs w:val="24"/>
        </w:rPr>
        <w:t>, the</w:t>
      </w:r>
      <w:r w:rsidR="0097553C">
        <w:rPr>
          <w:rFonts w:ascii="Times New Roman" w:eastAsia="Times New Roman" w:hAnsi="Times New Roman" w:cs="Times New Roman"/>
          <w:sz w:val="24"/>
          <w:szCs w:val="24"/>
        </w:rPr>
        <w:t xml:space="preserve"> general shapes of areas of high habitat suitability</w:t>
      </w:r>
      <w:r w:rsidR="0004230D">
        <w:rPr>
          <w:rFonts w:ascii="Times New Roman" w:eastAsia="Times New Roman" w:hAnsi="Times New Roman" w:cs="Times New Roman"/>
          <w:sz w:val="24"/>
          <w:szCs w:val="24"/>
        </w:rPr>
        <w:t xml:space="preserve"> </w:t>
      </w:r>
      <w:r w:rsidR="0097553C">
        <w:rPr>
          <w:rFonts w:ascii="Times New Roman" w:eastAsia="Times New Roman" w:hAnsi="Times New Roman" w:cs="Times New Roman"/>
          <w:sz w:val="24"/>
          <w:szCs w:val="24"/>
        </w:rPr>
        <w:t>tended to show a high degree of overlap</w:t>
      </w:r>
      <w:r w:rsidR="0004230D">
        <w:rPr>
          <w:rFonts w:ascii="Times New Roman" w:eastAsia="Times New Roman" w:hAnsi="Times New Roman" w:cs="Times New Roman"/>
          <w:sz w:val="24"/>
          <w:szCs w:val="24"/>
        </w:rPr>
        <w:t xml:space="preserve">. Nevertheless, since each species has </w:t>
      </w:r>
      <w:r w:rsidR="0097553C">
        <w:rPr>
          <w:rFonts w:ascii="Times New Roman" w:eastAsia="Times New Roman" w:hAnsi="Times New Roman" w:cs="Times New Roman"/>
          <w:sz w:val="24"/>
          <w:szCs w:val="24"/>
        </w:rPr>
        <w:t xml:space="preserve">different specific environmental </w:t>
      </w:r>
      <w:r w:rsidR="0004230D">
        <w:rPr>
          <w:rFonts w:ascii="Times New Roman" w:eastAsia="Times New Roman" w:hAnsi="Times New Roman" w:cs="Times New Roman"/>
          <w:sz w:val="24"/>
          <w:szCs w:val="24"/>
        </w:rPr>
        <w:t>needs</w:t>
      </w:r>
      <w:r w:rsidR="000C6549">
        <w:rPr>
          <w:rFonts w:ascii="Times New Roman" w:eastAsia="Times New Roman" w:hAnsi="Times New Roman" w:cs="Times New Roman"/>
          <w:sz w:val="24"/>
          <w:szCs w:val="24"/>
        </w:rPr>
        <w:t xml:space="preserve"> as noted above</w:t>
      </w:r>
      <w:r w:rsidR="0004230D">
        <w:rPr>
          <w:rFonts w:ascii="Times New Roman" w:eastAsia="Times New Roman" w:hAnsi="Times New Roman" w:cs="Times New Roman"/>
          <w:sz w:val="24"/>
          <w:szCs w:val="24"/>
        </w:rPr>
        <w:t xml:space="preserve">, </w:t>
      </w:r>
      <w:r w:rsidR="0097553C">
        <w:rPr>
          <w:rFonts w:ascii="Times New Roman" w:eastAsia="Times New Roman" w:hAnsi="Times New Roman" w:cs="Times New Roman"/>
          <w:sz w:val="24"/>
          <w:szCs w:val="24"/>
        </w:rPr>
        <w:t>there was substantial variation</w:t>
      </w:r>
      <w:r w:rsidR="0004230D">
        <w:rPr>
          <w:rFonts w:ascii="Times New Roman" w:eastAsia="Times New Roman" w:hAnsi="Times New Roman" w:cs="Times New Roman"/>
          <w:sz w:val="24"/>
          <w:szCs w:val="24"/>
        </w:rPr>
        <w:t xml:space="preserve"> </w:t>
      </w:r>
      <w:r w:rsidR="0097553C">
        <w:rPr>
          <w:rFonts w:ascii="Times New Roman" w:eastAsia="Times New Roman" w:hAnsi="Times New Roman" w:cs="Times New Roman"/>
          <w:sz w:val="24"/>
          <w:szCs w:val="24"/>
        </w:rPr>
        <w:t xml:space="preserve">in exact habitat </w:t>
      </w:r>
      <w:r w:rsidR="0004230D">
        <w:rPr>
          <w:rFonts w:ascii="Times New Roman" w:eastAsia="Times New Roman" w:hAnsi="Times New Roman" w:cs="Times New Roman"/>
          <w:sz w:val="24"/>
          <w:szCs w:val="24"/>
        </w:rPr>
        <w:t xml:space="preserve">suitability </w:t>
      </w:r>
      <w:r w:rsidR="0097553C">
        <w:rPr>
          <w:rFonts w:ascii="Times New Roman" w:eastAsia="Times New Roman" w:hAnsi="Times New Roman" w:cs="Times New Roman"/>
          <w:sz w:val="24"/>
          <w:szCs w:val="24"/>
        </w:rPr>
        <w:t>values at any given location</w:t>
      </w:r>
      <w:r w:rsidR="0004230D">
        <w:rPr>
          <w:rFonts w:ascii="Times New Roman" w:eastAsia="Times New Roman" w:hAnsi="Times New Roman" w:cs="Times New Roman"/>
          <w:sz w:val="24"/>
          <w:szCs w:val="24"/>
        </w:rPr>
        <w:t xml:space="preserve">. </w:t>
      </w:r>
    </w:p>
    <w:p w14:paraId="75D202DB" w14:textId="77777777" w:rsidR="00BC6EDE" w:rsidRDefault="00BC6EDE" w:rsidP="00BC6EDE">
      <w:pPr>
        <w:spacing w:line="240" w:lineRule="auto"/>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Culvert Assessment</w:t>
      </w:r>
    </w:p>
    <w:p w14:paraId="14C48BFD" w14:textId="25C50F4B" w:rsidR="00BC6EDE" w:rsidRDefault="00BC6EDE" w:rsidP="00120BCC">
      <w:pPr>
        <w:spacing w:line="24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During the summers of 2016 and 2017, culverts were identified and assessed within the study region using the North Atlantic Aquatic Connectivity Collaborative (NAACC) assessment protocol. This includes measuring the size, length and depth of the culvert, the size and condition of the inlet and outlet, whether scour pools are present, whether any visible blockage or debris is present, amount and type of substrate, and water depth on both sides and within the culvert. The location of the culverts were logged via a Garmin GPS unit. </w:t>
      </w:r>
      <w:r w:rsidR="00AB54B3">
        <w:rPr>
          <w:rFonts w:ascii="Times New Roman" w:eastAsia="Times New Roman" w:hAnsi="Times New Roman" w:cs="Times New Roman"/>
          <w:sz w:val="24"/>
          <w:szCs w:val="24"/>
        </w:rPr>
        <w:t xml:space="preserve">All </w:t>
      </w:r>
      <w:r>
        <w:rPr>
          <w:rFonts w:ascii="Times New Roman" w:eastAsia="Times New Roman" w:hAnsi="Times New Roman" w:cs="Times New Roman"/>
          <w:sz w:val="24"/>
          <w:szCs w:val="24"/>
        </w:rPr>
        <w:t xml:space="preserve">collected data was added to the NAACC database. </w:t>
      </w:r>
      <w:r w:rsidR="00120BCC">
        <w:rPr>
          <w:rFonts w:ascii="Times New Roman" w:eastAsia="Times New Roman" w:hAnsi="Times New Roman" w:cs="Times New Roman"/>
          <w:sz w:val="24"/>
          <w:szCs w:val="24"/>
        </w:rPr>
        <w:t xml:space="preserve">Based on this information provided, each culvert was assigned a ‘barrier evaluation’ score by an automated algorithm implemented on via the NAACC database. Potential scores were: </w:t>
      </w:r>
      <w:r w:rsidR="00120BCC" w:rsidRPr="00120BCC">
        <w:rPr>
          <w:rFonts w:ascii="Times New Roman" w:eastAsia="Times New Roman" w:hAnsi="Times New Roman" w:cs="Times New Roman"/>
          <w:sz w:val="24"/>
          <w:szCs w:val="24"/>
        </w:rPr>
        <w:t>No barrier, Insignificant barrier, Minor barrier,</w:t>
      </w:r>
      <w:r w:rsidR="00120BCC">
        <w:rPr>
          <w:rFonts w:ascii="Times New Roman" w:eastAsia="Times New Roman" w:hAnsi="Times New Roman" w:cs="Times New Roman"/>
          <w:sz w:val="24"/>
          <w:szCs w:val="24"/>
        </w:rPr>
        <w:t xml:space="preserve"> </w:t>
      </w:r>
      <w:r w:rsidR="00120BCC" w:rsidRPr="00120BCC">
        <w:rPr>
          <w:rFonts w:ascii="Times New Roman" w:eastAsia="Times New Roman" w:hAnsi="Times New Roman" w:cs="Times New Roman"/>
          <w:sz w:val="24"/>
          <w:szCs w:val="24"/>
        </w:rPr>
        <w:t>Moderate barrier,</w:t>
      </w:r>
      <w:r w:rsidR="00120BCC">
        <w:rPr>
          <w:rFonts w:ascii="Times New Roman" w:eastAsia="Times New Roman" w:hAnsi="Times New Roman" w:cs="Times New Roman"/>
          <w:sz w:val="24"/>
          <w:szCs w:val="24"/>
        </w:rPr>
        <w:t xml:space="preserve"> </w:t>
      </w:r>
      <w:r w:rsidR="00120BCC" w:rsidRPr="00120BCC">
        <w:rPr>
          <w:rFonts w:ascii="Times New Roman" w:eastAsia="Times New Roman" w:hAnsi="Times New Roman" w:cs="Times New Roman"/>
          <w:sz w:val="24"/>
          <w:szCs w:val="24"/>
        </w:rPr>
        <w:t>Significant barrier, Severe barrier,</w:t>
      </w:r>
      <w:r w:rsidR="00120BCC">
        <w:rPr>
          <w:rFonts w:ascii="Times New Roman" w:eastAsia="Times New Roman" w:hAnsi="Times New Roman" w:cs="Times New Roman"/>
          <w:sz w:val="24"/>
          <w:szCs w:val="24"/>
        </w:rPr>
        <w:t xml:space="preserve"> and </w:t>
      </w:r>
      <w:r w:rsidR="00120BCC" w:rsidRPr="00120BCC">
        <w:rPr>
          <w:rFonts w:ascii="Times New Roman" w:eastAsia="Times New Roman" w:hAnsi="Times New Roman" w:cs="Times New Roman"/>
          <w:sz w:val="24"/>
          <w:szCs w:val="24"/>
        </w:rPr>
        <w:t>no score - missing data</w:t>
      </w:r>
      <w:r w:rsidR="00120BCC">
        <w:rPr>
          <w:rFonts w:ascii="Times New Roman" w:eastAsia="Times New Roman" w:hAnsi="Times New Roman" w:cs="Times New Roman"/>
          <w:sz w:val="24"/>
          <w:szCs w:val="24"/>
        </w:rPr>
        <w:t xml:space="preserve">. </w:t>
      </w:r>
      <w:r w:rsidR="001E7ADB">
        <w:rPr>
          <w:rFonts w:ascii="Times New Roman" w:eastAsia="Times New Roman" w:hAnsi="Times New Roman" w:cs="Times New Roman"/>
          <w:sz w:val="24"/>
          <w:szCs w:val="24"/>
        </w:rPr>
        <w:t xml:space="preserve">These scores could be used by managers to prioritize culvert management from a </w:t>
      </w:r>
      <w:r w:rsidR="00FC4955">
        <w:rPr>
          <w:rFonts w:ascii="Times New Roman" w:eastAsia="Times New Roman" w:hAnsi="Times New Roman" w:cs="Times New Roman"/>
          <w:sz w:val="24"/>
          <w:szCs w:val="24"/>
        </w:rPr>
        <w:t>primarily</w:t>
      </w:r>
      <w:r w:rsidR="001E7ADB">
        <w:rPr>
          <w:rFonts w:ascii="Times New Roman" w:eastAsia="Times New Roman" w:hAnsi="Times New Roman" w:cs="Times New Roman"/>
          <w:sz w:val="24"/>
          <w:szCs w:val="24"/>
        </w:rPr>
        <w:t xml:space="preserve"> infrastructure utility and integrity perspective.</w:t>
      </w:r>
    </w:p>
    <w:p w14:paraId="533B2946" w14:textId="77777777" w:rsidR="00BC6EDE" w:rsidRPr="00590FEA" w:rsidRDefault="00BC6EDE" w:rsidP="00BC6EDE">
      <w:pPr>
        <w:spacing w:line="240" w:lineRule="auto"/>
        <w:rPr>
          <w:rFonts w:ascii="Times New Roman" w:eastAsia="Times New Roman" w:hAnsi="Times New Roman" w:cs="Times New Roman"/>
          <w:b/>
          <w:iCs/>
          <w:sz w:val="24"/>
          <w:szCs w:val="24"/>
          <w:u w:val="single"/>
        </w:rPr>
      </w:pPr>
      <w:r w:rsidRPr="00590FEA">
        <w:rPr>
          <w:rFonts w:ascii="Times New Roman" w:eastAsia="Times New Roman" w:hAnsi="Times New Roman" w:cs="Times New Roman"/>
          <w:b/>
          <w:iCs/>
          <w:sz w:val="24"/>
          <w:szCs w:val="24"/>
          <w:u w:val="single"/>
        </w:rPr>
        <w:t>Culvert Prioritization</w:t>
      </w:r>
      <w:r w:rsidRPr="00590FEA">
        <w:rPr>
          <w:rFonts w:ascii="Times New Roman" w:eastAsia="Times New Roman" w:hAnsi="Times New Roman" w:cs="Times New Roman"/>
          <w:b/>
          <w:iCs/>
          <w:sz w:val="24"/>
          <w:szCs w:val="24"/>
          <w:highlight w:val="cyan"/>
          <w:u w:val="single"/>
        </w:rPr>
        <w:t xml:space="preserve"> </w:t>
      </w:r>
    </w:p>
    <w:p w14:paraId="6EC9D2C1" w14:textId="735FC2B7" w:rsidR="00B53B67" w:rsidRPr="00FC4955" w:rsidRDefault="00BC6EDE" w:rsidP="00FC4955">
      <w:pPr>
        <w:spacing w:line="24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Increasing habitat connectivity </w:t>
      </w:r>
      <w:r w:rsidR="00AB54B3">
        <w:rPr>
          <w:rFonts w:ascii="Times New Roman" w:eastAsia="Times New Roman" w:hAnsi="Times New Roman" w:cs="Times New Roman"/>
          <w:sz w:val="24"/>
          <w:szCs w:val="24"/>
        </w:rPr>
        <w:t xml:space="preserve">is likely to increase probability of survival for a species, as connectivity facilitates survival (e.g., by decreasing road mortality), potentially increases available resources, and potentially increases availability of mates. </w:t>
      </w:r>
      <w:r w:rsidR="00590FEA">
        <w:rPr>
          <w:rFonts w:ascii="Times New Roman" w:eastAsia="Times New Roman" w:hAnsi="Times New Roman" w:cs="Times New Roman"/>
          <w:sz w:val="24"/>
          <w:szCs w:val="24"/>
        </w:rPr>
        <w:t xml:space="preserve">In order to determine which culverts have the greatest potential for connecting habitat, </w:t>
      </w:r>
      <w:r w:rsidR="00590FEA" w:rsidRPr="00590FEA">
        <w:rPr>
          <w:rFonts w:ascii="Times New Roman" w:eastAsia="Times New Roman" w:hAnsi="Times New Roman" w:cs="Times New Roman"/>
          <w:sz w:val="24"/>
          <w:szCs w:val="24"/>
        </w:rPr>
        <w:t xml:space="preserve">we overlaid the culvert locations for our study region on to the sixteen species distribution models. We assigned a point value for each culvert based on the following rubric: separately for each species, a culvert was assigned 0 points if the culvert did not overlap with the species habitat, 1 point if the culvert did overlap with the species habitat, and 2 points if the culvert did overlap with the species habitat </w:t>
      </w:r>
      <w:r w:rsidR="00590FEA" w:rsidRPr="00590FEA">
        <w:rPr>
          <w:rFonts w:ascii="Times New Roman" w:eastAsia="Times New Roman" w:hAnsi="Times New Roman" w:cs="Times New Roman"/>
          <w:sz w:val="24"/>
          <w:szCs w:val="24"/>
          <w:u w:val="single"/>
        </w:rPr>
        <w:t>and</w:t>
      </w:r>
      <w:r w:rsidR="00590FEA" w:rsidRPr="00590FEA">
        <w:rPr>
          <w:rFonts w:ascii="Times New Roman" w:eastAsia="Times New Roman" w:hAnsi="Times New Roman" w:cs="Times New Roman"/>
          <w:sz w:val="24"/>
          <w:szCs w:val="24"/>
        </w:rPr>
        <w:t xml:space="preserve"> intersected with a road. Considering all sixteen species, a culvert could be given a point value between 0 and 32 points, with higher values indicating culverts that could potentially be of higher value for enhancing species connectivity and/or in greater need of monitoring. </w:t>
      </w:r>
      <w:r w:rsidR="00FC4955">
        <w:rPr>
          <w:rFonts w:ascii="Times New Roman" w:eastAsia="Times New Roman" w:hAnsi="Times New Roman" w:cs="Times New Roman"/>
          <w:sz w:val="24"/>
          <w:szCs w:val="24"/>
        </w:rPr>
        <w:t xml:space="preserve">These scores could be used by managers to prioritize </w:t>
      </w:r>
      <w:r w:rsidR="00FC4955">
        <w:rPr>
          <w:rFonts w:ascii="Times New Roman" w:eastAsia="Times New Roman" w:hAnsi="Times New Roman" w:cs="Times New Roman"/>
          <w:sz w:val="24"/>
          <w:szCs w:val="24"/>
        </w:rPr>
        <w:t>culvert management from a p</w:t>
      </w:r>
      <w:r w:rsidR="00FC4955">
        <w:rPr>
          <w:rFonts w:ascii="Times New Roman" w:eastAsia="Times New Roman" w:hAnsi="Times New Roman" w:cs="Times New Roman"/>
          <w:sz w:val="24"/>
          <w:szCs w:val="24"/>
        </w:rPr>
        <w:t>rimarily species conservation perspective.</w:t>
      </w:r>
    </w:p>
    <w:p w14:paraId="4FA72B13" w14:textId="77777777" w:rsidR="00B53B67" w:rsidRDefault="00D35F2C">
      <w:pPr>
        <w:spacing w:line="240" w:lineRule="auto"/>
        <w:jc w:val="cente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Results</w:t>
      </w:r>
    </w:p>
    <w:p w14:paraId="5B2C6692" w14:textId="2635822D" w:rsidR="00B53B67" w:rsidRDefault="00D35F2C">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ins w:id="0" w:author="Michael Tierney" w:date="2021-01-19T19:47:00Z">
        <w:r w:rsidR="00935FEE">
          <w:rPr>
            <w:rFonts w:ascii="Times New Roman" w:eastAsia="Times New Roman" w:hAnsi="Times New Roman" w:cs="Times New Roman"/>
            <w:sz w:val="24"/>
            <w:szCs w:val="24"/>
          </w:rPr>
          <w:t xml:space="preserve"> </w:t>
        </w:r>
      </w:ins>
    </w:p>
    <w:p w14:paraId="7DD05D64" w14:textId="14DF9B2F" w:rsidR="00B53B67" w:rsidRDefault="00D35F2C" w:rsidP="00537DF1">
      <w:pPr>
        <w:spacing w:line="24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r w:rsidR="00C927C0">
        <w:rPr>
          <w:rFonts w:ascii="Times New Roman" w:eastAsia="Times New Roman" w:hAnsi="Times New Roman" w:cs="Times New Roman"/>
          <w:sz w:val="24"/>
          <w:szCs w:val="24"/>
        </w:rPr>
        <w:t xml:space="preserve">results of the </w:t>
      </w:r>
      <w:r>
        <w:rPr>
          <w:rFonts w:ascii="Times New Roman" w:eastAsia="Times New Roman" w:hAnsi="Times New Roman" w:cs="Times New Roman"/>
          <w:sz w:val="24"/>
          <w:szCs w:val="24"/>
        </w:rPr>
        <w:t xml:space="preserve">SDMs </w:t>
      </w:r>
      <w:r w:rsidR="00C927C0">
        <w:rPr>
          <w:rFonts w:ascii="Times New Roman" w:eastAsia="Times New Roman" w:hAnsi="Times New Roman" w:cs="Times New Roman"/>
          <w:sz w:val="24"/>
          <w:szCs w:val="24"/>
        </w:rPr>
        <w:t xml:space="preserve">for each species support that there is </w:t>
      </w:r>
      <w:r w:rsidR="00D77AD7">
        <w:rPr>
          <w:rFonts w:ascii="Times New Roman" w:eastAsia="Times New Roman" w:hAnsi="Times New Roman" w:cs="Times New Roman"/>
          <w:sz w:val="24"/>
          <w:szCs w:val="24"/>
        </w:rPr>
        <w:t xml:space="preserve">generally a </w:t>
      </w:r>
      <w:r>
        <w:rPr>
          <w:rFonts w:ascii="Times New Roman" w:eastAsia="Times New Roman" w:hAnsi="Times New Roman" w:cs="Times New Roman"/>
          <w:sz w:val="24"/>
          <w:szCs w:val="24"/>
        </w:rPr>
        <w:t>substantial amount of suitable habitat throughout the study region for each species</w:t>
      </w:r>
      <w:r w:rsidR="00BE4246">
        <w:rPr>
          <w:rFonts w:ascii="Times New Roman" w:eastAsia="Times New Roman" w:hAnsi="Times New Roman" w:cs="Times New Roman"/>
          <w:sz w:val="24"/>
          <w:szCs w:val="24"/>
        </w:rPr>
        <w:t xml:space="preserve"> (Figure 2)</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This was expected, as our focal species are relatively common in northeastern North America. </w:t>
      </w:r>
      <w:r w:rsidR="00D77AD7">
        <w:rPr>
          <w:rFonts w:ascii="Times New Roman" w:eastAsia="Times New Roman" w:hAnsi="Times New Roman" w:cs="Times New Roman"/>
          <w:sz w:val="24"/>
          <w:szCs w:val="24"/>
        </w:rPr>
        <w:t xml:space="preserve">There were some exceptions, such as the wood frog and both the spotted and marbled salamanders. These patterns fit with the </w:t>
      </w:r>
      <w:r w:rsidR="00537DF1">
        <w:rPr>
          <w:rFonts w:ascii="Times New Roman" w:eastAsia="Times New Roman" w:hAnsi="Times New Roman" w:cs="Times New Roman"/>
          <w:sz w:val="24"/>
          <w:szCs w:val="24"/>
        </w:rPr>
        <w:t>relative paucity of observations for this species in the study region. The very large amount of suitable habitat for slimy, redback, and two-lined salamander are also noteworthy. These values are generally the result of just how extensive the habitat requirements for these organisms are in the study region, but do not necessarily match the observed abundance or prevalence of these species. For example, while two-lined salamanders are relatively common, slimy salamanders are relative rare in the region. Nevertheless, the results of the SDMs suggest that this rarity is not necessarily the result of lack of habitat. Rather, it is likely other anthropogenic drivers that have affected populations of this species.</w:t>
      </w:r>
    </w:p>
    <w:p w14:paraId="45978BF0" w14:textId="2BCCF8E0" w:rsidR="00537DF1" w:rsidRDefault="00FB4F51">
      <w:pPr>
        <w:spacing w:line="24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assessed 153 culverts over the course of this project throughout the study region (Figure 1). </w:t>
      </w:r>
      <w:r w:rsidR="00537DF1">
        <w:rPr>
          <w:rFonts w:ascii="Times New Roman" w:eastAsia="Times New Roman" w:hAnsi="Times New Roman" w:cs="Times New Roman"/>
          <w:sz w:val="24"/>
          <w:szCs w:val="24"/>
        </w:rPr>
        <w:t xml:space="preserve">Overall, the vast majority of culverts were classified as being </w:t>
      </w:r>
      <w:r w:rsidR="0014341D">
        <w:rPr>
          <w:rFonts w:ascii="Times New Roman" w:eastAsia="Times New Roman" w:hAnsi="Times New Roman" w:cs="Times New Roman"/>
          <w:sz w:val="24"/>
          <w:szCs w:val="24"/>
        </w:rPr>
        <w:t>I</w:t>
      </w:r>
      <w:r w:rsidR="00537DF1">
        <w:rPr>
          <w:rFonts w:ascii="Times New Roman" w:eastAsia="Times New Roman" w:hAnsi="Times New Roman" w:cs="Times New Roman"/>
          <w:sz w:val="24"/>
          <w:szCs w:val="24"/>
        </w:rPr>
        <w:t xml:space="preserve">nsignificant or </w:t>
      </w:r>
      <w:r w:rsidR="0014341D">
        <w:rPr>
          <w:rFonts w:ascii="Times New Roman" w:eastAsia="Times New Roman" w:hAnsi="Times New Roman" w:cs="Times New Roman"/>
          <w:sz w:val="24"/>
          <w:szCs w:val="24"/>
        </w:rPr>
        <w:t>M</w:t>
      </w:r>
      <w:r w:rsidR="00537DF1">
        <w:rPr>
          <w:rFonts w:ascii="Times New Roman" w:eastAsia="Times New Roman" w:hAnsi="Times New Roman" w:cs="Times New Roman"/>
          <w:sz w:val="24"/>
          <w:szCs w:val="24"/>
        </w:rPr>
        <w:t xml:space="preserve">inor barriers (Figure 3). </w:t>
      </w:r>
      <w:r w:rsidR="0014341D">
        <w:rPr>
          <w:rFonts w:ascii="Times New Roman" w:eastAsia="Times New Roman" w:hAnsi="Times New Roman" w:cs="Times New Roman"/>
          <w:sz w:val="24"/>
          <w:szCs w:val="24"/>
        </w:rPr>
        <w:t>A small number of assessed culverts were classified as No barrier. This is because the locations of culverts to be assessed are generated through an automated algorithm that attempts to identify where a culvert may be, using information on road</w:t>
      </w:r>
      <w:r w:rsidR="00E35CC5">
        <w:rPr>
          <w:rFonts w:ascii="Times New Roman" w:eastAsia="Times New Roman" w:hAnsi="Times New Roman" w:cs="Times New Roman"/>
          <w:sz w:val="24"/>
          <w:szCs w:val="24"/>
        </w:rPr>
        <w:t xml:space="preserve"> and stream</w:t>
      </w:r>
      <w:r w:rsidR="0014341D">
        <w:rPr>
          <w:rFonts w:ascii="Times New Roman" w:eastAsia="Times New Roman" w:hAnsi="Times New Roman" w:cs="Times New Roman"/>
          <w:sz w:val="24"/>
          <w:szCs w:val="24"/>
        </w:rPr>
        <w:t xml:space="preserve"> locations</w:t>
      </w:r>
      <w:r w:rsidR="00E35CC5">
        <w:rPr>
          <w:rFonts w:ascii="Times New Roman" w:eastAsia="Times New Roman" w:hAnsi="Times New Roman" w:cs="Times New Roman"/>
          <w:sz w:val="24"/>
          <w:szCs w:val="24"/>
        </w:rPr>
        <w:t xml:space="preserve">. A relatively small number of culverts, 10% (15/153), were classified as Significant or Severe barriers. However, for a local municipality, having 10% of culverts requiring some degree of maintenance or replacement, can be a substantial burden. </w:t>
      </w:r>
    </w:p>
    <w:p w14:paraId="4882B0D8" w14:textId="0FD67A92" w:rsidR="00190478" w:rsidRDefault="00190478">
      <w:pPr>
        <w:spacing w:line="24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Our</w:t>
      </w:r>
      <w:r w:rsidR="00D35F2C">
        <w:rPr>
          <w:rFonts w:ascii="Times New Roman" w:eastAsia="Times New Roman" w:hAnsi="Times New Roman" w:cs="Times New Roman"/>
          <w:sz w:val="24"/>
          <w:szCs w:val="24"/>
        </w:rPr>
        <w:t xml:space="preserve"> culvert prioritization</w:t>
      </w:r>
      <w:r>
        <w:rPr>
          <w:rFonts w:ascii="Times New Roman" w:eastAsia="Times New Roman" w:hAnsi="Times New Roman" w:cs="Times New Roman"/>
          <w:sz w:val="24"/>
          <w:szCs w:val="24"/>
        </w:rPr>
        <w:t xml:space="preserve"> score, based on the overlap between potential habitat suitability and locations of culverts, could take on a value between 0 and 32. A 0 would indicate that no potential habitat for any of the 16 focal species overlapped with a culvert location, while a 32 would indicate that the culvert location overlapped with potential habitat for all 16 species </w:t>
      </w:r>
      <w:r w:rsidRPr="00190478">
        <w:rPr>
          <w:rFonts w:ascii="Times New Roman" w:eastAsia="Times New Roman" w:hAnsi="Times New Roman" w:cs="Times New Roman"/>
          <w:i/>
          <w:iCs/>
          <w:sz w:val="24"/>
          <w:szCs w:val="24"/>
        </w:rPr>
        <w:t>and</w:t>
      </w:r>
      <w:r>
        <w:rPr>
          <w:rFonts w:ascii="Times New Roman" w:eastAsia="Times New Roman" w:hAnsi="Times New Roman" w:cs="Times New Roman"/>
          <w:sz w:val="24"/>
          <w:szCs w:val="24"/>
        </w:rPr>
        <w:t xml:space="preserve"> an existing road. To be clear, in our study, some culverts were assessed that were not on roads </w:t>
      </w:r>
      <w:r>
        <w:rPr>
          <w:rFonts w:ascii="Times New Roman" w:eastAsia="Times New Roman" w:hAnsi="Times New Roman" w:cs="Times New Roman"/>
          <w:i/>
          <w:iCs/>
          <w:sz w:val="24"/>
          <w:szCs w:val="24"/>
        </w:rPr>
        <w:t>per se</w:t>
      </w:r>
      <w:r>
        <w:rPr>
          <w:rFonts w:ascii="Times New Roman" w:eastAsia="Times New Roman" w:hAnsi="Times New Roman" w:cs="Times New Roman"/>
          <w:sz w:val="24"/>
          <w:szCs w:val="24"/>
        </w:rPr>
        <w:t>. For example, numerous culverts were assessed within Rockefeller State Park Preserve and along the North County Recreation Trail, both of which are only open to pedestrian and equestrian and bicycle traffic, respectively. Here, the maximum score for any culvert was 13 and the minimum was 0</w:t>
      </w:r>
      <w:r w:rsidR="00A64031">
        <w:rPr>
          <w:rFonts w:ascii="Times New Roman" w:eastAsia="Times New Roman" w:hAnsi="Times New Roman" w:cs="Times New Roman"/>
          <w:sz w:val="24"/>
          <w:szCs w:val="24"/>
        </w:rPr>
        <w:t xml:space="preserve"> (Figure 4)</w:t>
      </w:r>
      <w:r>
        <w:rPr>
          <w:rFonts w:ascii="Times New Roman" w:eastAsia="Times New Roman" w:hAnsi="Times New Roman" w:cs="Times New Roman"/>
          <w:sz w:val="24"/>
          <w:szCs w:val="24"/>
        </w:rPr>
        <w:t xml:space="preserve">. </w:t>
      </w:r>
      <w:r w:rsidR="00E821D3">
        <w:rPr>
          <w:rFonts w:ascii="Times New Roman" w:eastAsia="Times New Roman" w:hAnsi="Times New Roman" w:cs="Times New Roman"/>
          <w:sz w:val="24"/>
          <w:szCs w:val="24"/>
        </w:rPr>
        <w:t>Fortunately, n</w:t>
      </w:r>
      <w:r>
        <w:rPr>
          <w:rFonts w:ascii="Times New Roman" w:eastAsia="Times New Roman" w:hAnsi="Times New Roman" w:cs="Times New Roman"/>
          <w:sz w:val="24"/>
          <w:szCs w:val="24"/>
        </w:rPr>
        <w:t xml:space="preserve">one of the three culverts that scored the maximum </w:t>
      </w:r>
      <w:r>
        <w:rPr>
          <w:rFonts w:ascii="Times New Roman" w:eastAsia="Times New Roman" w:hAnsi="Times New Roman" w:cs="Times New Roman"/>
          <w:sz w:val="24"/>
          <w:szCs w:val="24"/>
        </w:rPr>
        <w:lastRenderedPageBreak/>
        <w:t xml:space="preserve">score </w:t>
      </w:r>
      <w:r w:rsidR="00E821D3">
        <w:rPr>
          <w:rFonts w:ascii="Times New Roman" w:eastAsia="Times New Roman" w:hAnsi="Times New Roman" w:cs="Times New Roman"/>
          <w:sz w:val="24"/>
          <w:szCs w:val="24"/>
        </w:rPr>
        <w:t>of 13 overlapped with a road. Thus, each of these overlapped with potential habitat for 13 of the 16 focal species, indicating that these culverts were located in potentially species rich locations.</w:t>
      </w:r>
      <w:r w:rsidR="00A64031">
        <w:rPr>
          <w:rFonts w:ascii="Times New Roman" w:eastAsia="Times New Roman" w:hAnsi="Times New Roman" w:cs="Times New Roman"/>
          <w:sz w:val="24"/>
          <w:szCs w:val="24"/>
        </w:rPr>
        <w:t xml:space="preserve"> In general, those barriers evaluated as Significant or Severe had low culvert prioritization scores based on habitat overlap – i.e., values ranging from 1 to 3 (Figure 4). This indicates that these culverts are likely to provide habitat connectivity for few species (3 or less). </w:t>
      </w:r>
    </w:p>
    <w:p w14:paraId="0BD208B7" w14:textId="2B8226F7" w:rsidR="00B53B67" w:rsidRDefault="00A64031" w:rsidP="00C40754">
      <w:pPr>
        <w:spacing w:line="24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Considering both the barrier evaluation and the culvert prioritization score, we do observe that if we wish to consider species conservation in culvert management actions, prioritizations can change. That is, while all of the Significant and Severe barrier culverts have lower prioritization scores, prioritizing those with a score of 3 is likely to have the greatest effect on the most number of species, as opposed to addressing those with a score of 1. Using the complete index of barrier evaluations and culvert prioritization scores (</w:t>
      </w:r>
      <w:r w:rsidRPr="00A64031">
        <w:rPr>
          <w:rFonts w:ascii="Times New Roman" w:eastAsia="Times New Roman" w:hAnsi="Times New Roman" w:cs="Times New Roman"/>
          <w:sz w:val="24"/>
          <w:szCs w:val="24"/>
          <w:u w:val="single"/>
        </w:rPr>
        <w:t>Appendix 2 – Culvert Data and Prioritization Scores</w:t>
      </w:r>
      <w:r>
        <w:rPr>
          <w:rFonts w:ascii="Times New Roman" w:eastAsia="Times New Roman" w:hAnsi="Times New Roman" w:cs="Times New Roman"/>
          <w:sz w:val="24"/>
          <w:szCs w:val="24"/>
        </w:rPr>
        <w:t xml:space="preserve">), a manager can begin to </w:t>
      </w:r>
      <w:r w:rsidR="00C40754">
        <w:rPr>
          <w:rFonts w:ascii="Times New Roman" w:eastAsia="Times New Roman" w:hAnsi="Times New Roman" w:cs="Times New Roman"/>
          <w:sz w:val="24"/>
          <w:szCs w:val="24"/>
        </w:rPr>
        <w:t xml:space="preserve">consider this various priorities simultaneously. </w:t>
      </w:r>
    </w:p>
    <w:p w14:paraId="13A51A9E" w14:textId="77777777" w:rsidR="00B53B67" w:rsidRDefault="00D35F2C">
      <w:pPr>
        <w:spacing w:line="240" w:lineRule="auto"/>
        <w:jc w:val="cente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 xml:space="preserve">Discussion </w:t>
      </w:r>
    </w:p>
    <w:p w14:paraId="148FAC04" w14:textId="6C71C261" w:rsidR="00B53B67" w:rsidRDefault="00D35F2C">
      <w:pPr>
        <w:spacing w:line="24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this study, </w:t>
      </w:r>
      <w:r w:rsidR="005054DF">
        <w:rPr>
          <w:rFonts w:ascii="Times New Roman" w:eastAsia="Times New Roman" w:hAnsi="Times New Roman" w:cs="Times New Roman"/>
          <w:sz w:val="24"/>
          <w:szCs w:val="24"/>
        </w:rPr>
        <w:t>we</w:t>
      </w:r>
      <w:r>
        <w:rPr>
          <w:rFonts w:ascii="Times New Roman" w:eastAsia="Times New Roman" w:hAnsi="Times New Roman" w:cs="Times New Roman"/>
          <w:sz w:val="24"/>
          <w:szCs w:val="24"/>
        </w:rPr>
        <w:t xml:space="preserve"> aimed to investigate the potential utility of culverts as habitat connectors for amphibian and reptile species in the Lower Hudson Valley. Overall </w:t>
      </w:r>
      <w:r w:rsidR="005054DF">
        <w:rPr>
          <w:rFonts w:ascii="Times New Roman" w:eastAsia="Times New Roman" w:hAnsi="Times New Roman" w:cs="Times New Roman"/>
          <w:sz w:val="24"/>
          <w:szCs w:val="24"/>
        </w:rPr>
        <w:t>we</w:t>
      </w:r>
      <w:r>
        <w:rPr>
          <w:rFonts w:ascii="Times New Roman" w:eastAsia="Times New Roman" w:hAnsi="Times New Roman" w:cs="Times New Roman"/>
          <w:sz w:val="24"/>
          <w:szCs w:val="24"/>
        </w:rPr>
        <w:t xml:space="preserve"> found that culverts could potentially increase habitat connectivity.</w:t>
      </w:r>
      <w:r w:rsidR="00EB267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Given that culverts can help in connecting habitat patches, it is important from a management perspective to be able to prioritize future culvert work. Further, any municipality will need to manage culverts for multiple uses, with the paramount use being flood mitigation. In order to prioritize which culverts require immediate attention, </w:t>
      </w:r>
      <w:r w:rsidR="005054DF">
        <w:rPr>
          <w:rFonts w:ascii="Times New Roman" w:eastAsia="Times New Roman" w:hAnsi="Times New Roman" w:cs="Times New Roman"/>
          <w:sz w:val="24"/>
          <w:szCs w:val="24"/>
        </w:rPr>
        <w:t>we</w:t>
      </w:r>
      <w:r>
        <w:rPr>
          <w:rFonts w:ascii="Times New Roman" w:eastAsia="Times New Roman" w:hAnsi="Times New Roman" w:cs="Times New Roman"/>
          <w:sz w:val="24"/>
          <w:szCs w:val="24"/>
        </w:rPr>
        <w:t xml:space="preserve"> looked at the habitat to view the </w:t>
      </w:r>
      <w:r w:rsidR="005054DF">
        <w:rPr>
          <w:rFonts w:ascii="Times New Roman" w:eastAsia="Times New Roman" w:hAnsi="Times New Roman" w:cs="Times New Roman"/>
          <w:sz w:val="24"/>
          <w:szCs w:val="24"/>
        </w:rPr>
        <w:t>number</w:t>
      </w:r>
      <w:r>
        <w:rPr>
          <w:rFonts w:ascii="Times New Roman" w:eastAsia="Times New Roman" w:hAnsi="Times New Roman" w:cs="Times New Roman"/>
          <w:sz w:val="24"/>
          <w:szCs w:val="24"/>
        </w:rPr>
        <w:t xml:space="preserve"> of species that may use this as a crossing. However, it may be more helpful for </w:t>
      </w:r>
      <w:r w:rsidR="005054DF">
        <w:rPr>
          <w:rFonts w:ascii="Times New Roman" w:eastAsia="Times New Roman" w:hAnsi="Times New Roman" w:cs="Times New Roman"/>
          <w:sz w:val="24"/>
          <w:szCs w:val="24"/>
        </w:rPr>
        <w:t>managers</w:t>
      </w:r>
      <w:r>
        <w:rPr>
          <w:rFonts w:ascii="Times New Roman" w:eastAsia="Times New Roman" w:hAnsi="Times New Roman" w:cs="Times New Roman"/>
          <w:sz w:val="24"/>
          <w:szCs w:val="24"/>
        </w:rPr>
        <w:t xml:space="preserve"> to know which culverts were in poor </w:t>
      </w:r>
      <w:r w:rsidR="005054DF">
        <w:rPr>
          <w:rFonts w:ascii="Times New Roman" w:eastAsia="Times New Roman" w:hAnsi="Times New Roman" w:cs="Times New Roman"/>
          <w:sz w:val="24"/>
          <w:szCs w:val="24"/>
        </w:rPr>
        <w:t>condition – i.e., barrier evaluation scores of Significant or Severe</w:t>
      </w:r>
      <w:r>
        <w:rPr>
          <w:rFonts w:ascii="Times New Roman" w:eastAsia="Times New Roman" w:hAnsi="Times New Roman" w:cs="Times New Roman"/>
          <w:sz w:val="24"/>
          <w:szCs w:val="24"/>
        </w:rPr>
        <w:t xml:space="preserve">. Sorting the culverts by </w:t>
      </w:r>
      <w:r w:rsidR="00566348">
        <w:rPr>
          <w:rFonts w:ascii="Times New Roman" w:eastAsia="Times New Roman" w:hAnsi="Times New Roman" w:cs="Times New Roman"/>
          <w:sz w:val="24"/>
          <w:szCs w:val="24"/>
        </w:rPr>
        <w:t>the Barrier evaluation categories versus the Culvert Prioritization scores results in different orders</w:t>
      </w:r>
      <w:r>
        <w:rPr>
          <w:rFonts w:ascii="Times New Roman" w:eastAsia="Times New Roman" w:hAnsi="Times New Roman" w:cs="Times New Roman"/>
          <w:sz w:val="24"/>
          <w:szCs w:val="24"/>
        </w:rPr>
        <w:t xml:space="preserve">. The majority of culverts surrounding major habitats for the species were not in the poorest conditions. </w:t>
      </w:r>
      <w:r w:rsidR="00566348">
        <w:rPr>
          <w:rFonts w:ascii="Times New Roman" w:eastAsia="Times New Roman" w:hAnsi="Times New Roman" w:cs="Times New Roman"/>
          <w:sz w:val="24"/>
          <w:szCs w:val="24"/>
        </w:rPr>
        <w:t>On the other hand, t</w:t>
      </w:r>
      <w:r>
        <w:rPr>
          <w:rFonts w:ascii="Times New Roman" w:eastAsia="Times New Roman" w:hAnsi="Times New Roman" w:cs="Times New Roman"/>
          <w:sz w:val="24"/>
          <w:szCs w:val="24"/>
        </w:rPr>
        <w:t>he culverts</w:t>
      </w:r>
      <w:r w:rsidR="00566348">
        <w:rPr>
          <w:rFonts w:ascii="Times New Roman" w:eastAsia="Times New Roman" w:hAnsi="Times New Roman" w:cs="Times New Roman"/>
          <w:sz w:val="24"/>
          <w:szCs w:val="24"/>
        </w:rPr>
        <w:t xml:space="preserve"> classified as Significant or Severe barriers</w:t>
      </w:r>
      <w:r>
        <w:rPr>
          <w:rFonts w:ascii="Times New Roman" w:eastAsia="Times New Roman" w:hAnsi="Times New Roman" w:cs="Times New Roman"/>
          <w:sz w:val="24"/>
          <w:szCs w:val="24"/>
        </w:rPr>
        <w:t xml:space="preserve"> include only a couple of species using the habitat. Depending on the motive for retrofitting culverts, this list can be used to assist in refreshing the culverts by status or to safely and sustainably maintain habitat connectivity. </w:t>
      </w:r>
    </w:p>
    <w:p w14:paraId="633AF760" w14:textId="1F4F6430" w:rsidR="00E71FB5" w:rsidRPr="00E71FB5" w:rsidRDefault="00E71FB5" w:rsidP="00E71FB5">
      <w:pPr>
        <w:spacing w:line="240" w:lineRule="auto"/>
        <w:rPr>
          <w:rFonts w:ascii="Times New Roman" w:eastAsia="Times New Roman" w:hAnsi="Times New Roman" w:cs="Times New Roman"/>
          <w:b/>
          <w:bCs/>
          <w:sz w:val="24"/>
          <w:szCs w:val="24"/>
        </w:rPr>
      </w:pPr>
      <w:r w:rsidRPr="00E71FB5">
        <w:rPr>
          <w:rFonts w:ascii="Times New Roman" w:eastAsia="Times New Roman" w:hAnsi="Times New Roman" w:cs="Times New Roman"/>
          <w:b/>
          <w:bCs/>
          <w:sz w:val="24"/>
          <w:szCs w:val="24"/>
          <w:highlight w:val="yellow"/>
        </w:rPr>
        <w:t>WARNING: BELOW THIS POINT IS STILL IN DRAFT FORM AND IS ONLY A LIST OF IDEAS TO BE WRITTEN ABOUT (OR REMOVED) FURTHER</w:t>
      </w:r>
    </w:p>
    <w:p w14:paraId="42DFC5B5" w14:textId="77777777" w:rsidR="00B53B67" w:rsidRDefault="00D35F2C">
      <w:pPr>
        <w:spacing w:line="24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Species distribution models can be powered by citizen science data. Specifically, the models built in this study utilized data collected via </w:t>
      </w:r>
      <w:proofErr w:type="spellStart"/>
      <w:r>
        <w:rPr>
          <w:rFonts w:ascii="Times New Roman" w:eastAsia="Times New Roman" w:hAnsi="Times New Roman" w:cs="Times New Roman"/>
          <w:sz w:val="24"/>
          <w:szCs w:val="24"/>
        </w:rPr>
        <w:t>iNaturalist</w:t>
      </w:r>
      <w:proofErr w:type="spellEnd"/>
      <w:r>
        <w:rPr>
          <w:rFonts w:ascii="Times New Roman" w:eastAsia="Times New Roman" w:hAnsi="Times New Roman" w:cs="Times New Roman"/>
          <w:sz w:val="24"/>
          <w:szCs w:val="24"/>
        </w:rPr>
        <w:t>. This is a popular app used by people to log occurrences and assist in identification. Occurrences are uploaded while other users assist in identifying the occurrences. With all the data collected on the species list, the SDMs display habitat suitability trending towards areas where human populations are higher. Another trend that is seen in these models is a higher rate of occurrence data near Syracuse, NY. The assumption made here is that studies on herpetology have been made by SUNY ESF students that are based out of Syracuse, NY. Under this assumption, there would be a higher rate of occurrences due to the fluctuation of studies that have occurred in upstate New York. There have been studies involving road mortality surveys on herp-species (Nelson et al., 2005, Gibbs et al., 2005), as well as a variety of salamander studies (</w:t>
      </w:r>
      <w:proofErr w:type="spellStart"/>
      <w:r>
        <w:rPr>
          <w:rFonts w:ascii="Times New Roman" w:eastAsia="Times New Roman" w:hAnsi="Times New Roman" w:cs="Times New Roman"/>
          <w:sz w:val="24"/>
          <w:szCs w:val="24"/>
        </w:rPr>
        <w:t>Capelli</w:t>
      </w:r>
      <w:proofErr w:type="spellEnd"/>
      <w:r>
        <w:rPr>
          <w:rFonts w:ascii="Times New Roman" w:eastAsia="Times New Roman" w:hAnsi="Times New Roman" w:cs="Times New Roman"/>
          <w:sz w:val="24"/>
          <w:szCs w:val="24"/>
        </w:rPr>
        <w:t xml:space="preserve"> et al., 2006, </w:t>
      </w:r>
      <w:proofErr w:type="spellStart"/>
      <w:r>
        <w:rPr>
          <w:rFonts w:ascii="Times New Roman" w:eastAsia="Times New Roman" w:hAnsi="Times New Roman" w:cs="Times New Roman"/>
          <w:sz w:val="24"/>
          <w:szCs w:val="24"/>
        </w:rPr>
        <w:t>Beier</w:t>
      </w:r>
      <w:proofErr w:type="spellEnd"/>
      <w:r>
        <w:rPr>
          <w:rFonts w:ascii="Times New Roman" w:eastAsia="Times New Roman" w:hAnsi="Times New Roman" w:cs="Times New Roman"/>
          <w:sz w:val="24"/>
          <w:szCs w:val="24"/>
        </w:rPr>
        <w:t xml:space="preserve"> et al., 2012) from SUNY ESF students indicating a larger concern for amphibians and reptiles. This assumption is displayed at the first steps of developing the SDM for a species. It is noticeable that occurrences </w:t>
      </w:r>
      <w:r>
        <w:rPr>
          <w:rFonts w:ascii="Times New Roman" w:eastAsia="Times New Roman" w:hAnsi="Times New Roman" w:cs="Times New Roman"/>
          <w:sz w:val="24"/>
          <w:szCs w:val="24"/>
        </w:rPr>
        <w:lastRenderedPageBreak/>
        <w:t xml:space="preserve">are found more often around higher human populations. Even in areas of suitable habitat, the occurrence data does not reflect an accurate description of the habitats. </w:t>
      </w:r>
    </w:p>
    <w:p w14:paraId="1DB0813B" w14:textId="67DD3767" w:rsidR="00B53B67" w:rsidRDefault="00D35F2C">
      <w:pPr>
        <w:spacing w:line="24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study assumes that with retrofitting larger culverts </w:t>
      </w:r>
      <w:r w:rsidR="00E71FB5">
        <w:rPr>
          <w:rFonts w:ascii="Times New Roman" w:eastAsia="Times New Roman" w:hAnsi="Times New Roman" w:cs="Times New Roman"/>
          <w:sz w:val="24"/>
          <w:szCs w:val="24"/>
        </w:rPr>
        <w:t>at</w:t>
      </w:r>
      <w:r>
        <w:rPr>
          <w:rFonts w:ascii="Times New Roman" w:eastAsia="Times New Roman" w:hAnsi="Times New Roman" w:cs="Times New Roman"/>
          <w:sz w:val="24"/>
          <w:szCs w:val="24"/>
        </w:rPr>
        <w:t xml:space="preserve"> these specific locations that the species residing would use the culverts as a connection between habitats. It is not a known occurrence that these species would use culverts as habitat connectors, even if the culvert replicates the surrounding habitats. It is known that some species may be found under bridges (which are culverts), but not necessarily in plastic/metal culverts. Long-term studies would be required on the locations after culverts are retrofitted in order to understand the role that can be played. It would be more difficult to replicate this interaction of the species and the culvert in an enclosed environment. With this, culverts would need to be placed between current habitats with regular monitoring studies in search of safe crossings happening rather than road crossings. </w:t>
      </w:r>
    </w:p>
    <w:p w14:paraId="175A6B0F" w14:textId="45377ADA" w:rsidR="00B53B67" w:rsidRDefault="00D35F2C">
      <w:pPr>
        <w:spacing w:line="24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Culverts would need to be added or retrofitted to better increase the survival of the residing species. For each of the populations, normal conditions (survival, reproduction, and presence) are assumed for each of the species. Depending on the size and suitability of the habitat, the population will either increase or diminish. In the case that there is a culvert in proximity of the habitats, connectivity will be increased and tested through the metapopulation models. Retrofitting a larger culvert to increase habitat connectivity can assist in the survival and growth of the populations, and the species as a whole. These culverts may assist in the transportation of the species with limited interactions with the road. Increasing the size of a culvert will increase the likelihood of many species using it as a crossing from one population to another. Also, using the proper materials that will not degrade as quickly under weathering processes will assist in disguising the culvert to the species as habitat (Dodd et. al, 2003).</w:t>
      </w:r>
    </w:p>
    <w:p w14:paraId="3BD99FA3" w14:textId="77777777" w:rsidR="00755A39" w:rsidRDefault="00755A39" w:rsidP="00E71FB5">
      <w:pPr>
        <w:spacing w:line="240" w:lineRule="auto"/>
        <w:rPr>
          <w:rFonts w:ascii="Times New Roman" w:eastAsia="Times New Roman" w:hAnsi="Times New Roman" w:cs="Times New Roman"/>
          <w:sz w:val="24"/>
          <w:szCs w:val="24"/>
        </w:rPr>
      </w:pPr>
    </w:p>
    <w:p w14:paraId="1CFA19CB" w14:textId="77777777" w:rsidR="00B53B67" w:rsidRDefault="00B53B67">
      <w:pPr>
        <w:rPr>
          <w:rFonts w:ascii="Times New Roman" w:eastAsia="Times New Roman" w:hAnsi="Times New Roman" w:cs="Times New Roman"/>
          <w:b/>
          <w:sz w:val="24"/>
          <w:szCs w:val="24"/>
        </w:rPr>
      </w:pPr>
    </w:p>
    <w:p w14:paraId="41BC41A2" w14:textId="77777777" w:rsidR="00B53B67" w:rsidRDefault="00B53B67">
      <w:pPr>
        <w:rPr>
          <w:rFonts w:ascii="Times New Roman" w:eastAsia="Times New Roman" w:hAnsi="Times New Roman" w:cs="Times New Roman"/>
          <w:b/>
          <w:sz w:val="24"/>
          <w:szCs w:val="24"/>
        </w:rPr>
      </w:pPr>
    </w:p>
    <w:p w14:paraId="5CA4D365" w14:textId="77777777" w:rsidR="00313AAE" w:rsidRDefault="00313AAE">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br w:type="page"/>
      </w:r>
    </w:p>
    <w:p w14:paraId="6E2EC93A" w14:textId="52FD5B4F" w:rsidR="00B53B67" w:rsidRDefault="00D35F2C">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Literature Cited:</w:t>
      </w:r>
    </w:p>
    <w:p w14:paraId="13EAAD0F" w14:textId="310D976E" w:rsidR="00B53B67" w:rsidRDefault="00B46BE8" w:rsidP="00B46BE8">
      <w:pPr>
        <w:spacing w:after="0" w:line="480" w:lineRule="auto"/>
        <w:ind w:left="720" w:hanging="720"/>
        <w:rPr>
          <w:rFonts w:ascii="Times New Roman" w:eastAsia="Times New Roman" w:hAnsi="Times New Roman" w:cs="Times New Roman"/>
          <w:sz w:val="24"/>
          <w:szCs w:val="24"/>
        </w:rPr>
      </w:pPr>
      <w:proofErr w:type="spellStart"/>
      <w:r w:rsidRPr="00077238">
        <w:rPr>
          <w:rFonts w:ascii="Times New Roman" w:eastAsia="Times New Roman" w:hAnsi="Times New Roman" w:cs="Times New Roman"/>
          <w:sz w:val="24"/>
          <w:szCs w:val="24"/>
        </w:rPr>
        <w:t>Ascensão</w:t>
      </w:r>
      <w:proofErr w:type="spellEnd"/>
      <w:r w:rsidRPr="00077238">
        <w:rPr>
          <w:rFonts w:ascii="Times New Roman" w:eastAsia="Times New Roman" w:hAnsi="Times New Roman" w:cs="Times New Roman"/>
          <w:sz w:val="24"/>
          <w:szCs w:val="24"/>
        </w:rPr>
        <w:t>, F., and A. Mira. 2007. Factors affecting culvert use by vertebrates along two stretches of road in southern Portugal. Ecological Research 22:57–66</w:t>
      </w:r>
      <w:r w:rsidR="00D35F2C">
        <w:rPr>
          <w:rFonts w:ascii="Times New Roman" w:eastAsia="Times New Roman" w:hAnsi="Times New Roman" w:cs="Times New Roman"/>
          <w:sz w:val="24"/>
          <w:szCs w:val="24"/>
        </w:rPr>
        <w:t xml:space="preserve">Akçakaya, H. R., and W. Root. "RAMAS GIS: linking spatial data with population viability analysis." </w:t>
      </w:r>
      <w:r w:rsidR="00D35F2C">
        <w:rPr>
          <w:rFonts w:ascii="Times New Roman" w:eastAsia="Times New Roman" w:hAnsi="Times New Roman" w:cs="Times New Roman"/>
          <w:i/>
          <w:sz w:val="24"/>
          <w:szCs w:val="24"/>
        </w:rPr>
        <w:t>Applied Biomathematics, Setauket, New York</w:t>
      </w:r>
      <w:r w:rsidR="00D35F2C">
        <w:rPr>
          <w:rFonts w:ascii="Times New Roman" w:eastAsia="Times New Roman" w:hAnsi="Times New Roman" w:cs="Times New Roman"/>
          <w:sz w:val="24"/>
          <w:szCs w:val="24"/>
        </w:rPr>
        <w:t xml:space="preserve"> (2005).</w:t>
      </w:r>
    </w:p>
    <w:p w14:paraId="2CFDDD03" w14:textId="77777777" w:rsidR="00B53B67" w:rsidRDefault="00D35F2C">
      <w:pPr>
        <w:spacing w:line="480" w:lineRule="auto"/>
        <w:ind w:left="720" w:hanging="720"/>
        <w:rPr>
          <w:rFonts w:ascii="Times New Roman" w:eastAsia="Times New Roman" w:hAnsi="Times New Roman" w:cs="Times New Roman"/>
          <w:color w:val="222222"/>
          <w:sz w:val="20"/>
          <w:szCs w:val="20"/>
          <w:highlight w:val="white"/>
        </w:rPr>
      </w:pPr>
      <w:proofErr w:type="spellStart"/>
      <w:r>
        <w:rPr>
          <w:rFonts w:ascii="Times New Roman" w:eastAsia="Times New Roman" w:hAnsi="Times New Roman" w:cs="Times New Roman"/>
          <w:sz w:val="24"/>
          <w:szCs w:val="24"/>
          <w:highlight w:val="white"/>
        </w:rPr>
        <w:t>Adamczewska</w:t>
      </w:r>
      <w:proofErr w:type="spellEnd"/>
      <w:r>
        <w:rPr>
          <w:rFonts w:ascii="Times New Roman" w:eastAsia="Times New Roman" w:hAnsi="Times New Roman" w:cs="Times New Roman"/>
          <w:sz w:val="24"/>
          <w:szCs w:val="24"/>
          <w:highlight w:val="white"/>
        </w:rPr>
        <w:t xml:space="preserve">, Agnieszka M., and Stephen Morris. "Ecology and behavior of </w:t>
      </w:r>
      <w:proofErr w:type="spellStart"/>
      <w:r>
        <w:rPr>
          <w:rFonts w:ascii="Times New Roman" w:eastAsia="Times New Roman" w:hAnsi="Times New Roman" w:cs="Times New Roman"/>
          <w:sz w:val="24"/>
          <w:szCs w:val="24"/>
          <w:highlight w:val="white"/>
        </w:rPr>
        <w:t>Gecarcoidea</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natalis</w:t>
      </w:r>
      <w:proofErr w:type="spellEnd"/>
      <w:r>
        <w:rPr>
          <w:rFonts w:ascii="Times New Roman" w:eastAsia="Times New Roman" w:hAnsi="Times New Roman" w:cs="Times New Roman"/>
          <w:sz w:val="24"/>
          <w:szCs w:val="24"/>
          <w:highlight w:val="white"/>
        </w:rPr>
        <w:t>, the Christmas Island red crab, during the annual breeding migration." </w:t>
      </w:r>
      <w:r>
        <w:rPr>
          <w:rFonts w:ascii="Times New Roman" w:eastAsia="Times New Roman" w:hAnsi="Times New Roman" w:cs="Times New Roman"/>
          <w:i/>
          <w:sz w:val="24"/>
          <w:szCs w:val="24"/>
          <w:highlight w:val="white"/>
        </w:rPr>
        <w:t>The Biological Bulletin</w:t>
      </w:r>
      <w:r>
        <w:rPr>
          <w:rFonts w:ascii="Times New Roman" w:eastAsia="Times New Roman" w:hAnsi="Times New Roman" w:cs="Times New Roman"/>
          <w:sz w:val="24"/>
          <w:szCs w:val="24"/>
          <w:highlight w:val="white"/>
        </w:rPr>
        <w:t> 200.3 (2001): 305-320.</w:t>
      </w:r>
      <w:r>
        <w:rPr>
          <w:rFonts w:ascii="Times New Roman" w:eastAsia="Times New Roman" w:hAnsi="Times New Roman" w:cs="Times New Roman"/>
          <w:color w:val="222222"/>
          <w:sz w:val="20"/>
          <w:szCs w:val="20"/>
          <w:highlight w:val="white"/>
        </w:rPr>
        <w:t xml:space="preserve"> </w:t>
      </w:r>
    </w:p>
    <w:p w14:paraId="22147749" w14:textId="77777777" w:rsidR="00B53B67" w:rsidRDefault="00D35F2C">
      <w:pPr>
        <w:spacing w:line="480" w:lineRule="auto"/>
        <w:ind w:left="720" w:hanging="720"/>
        <w:rPr>
          <w:rFonts w:ascii="Times New Roman" w:eastAsia="Times New Roman" w:hAnsi="Times New Roman" w:cs="Times New Roman"/>
          <w:color w:val="333333"/>
          <w:sz w:val="24"/>
          <w:szCs w:val="24"/>
          <w:highlight w:val="white"/>
        </w:rPr>
      </w:pPr>
      <w:r>
        <w:rPr>
          <w:rFonts w:ascii="Times New Roman" w:eastAsia="Times New Roman" w:hAnsi="Times New Roman" w:cs="Times New Roman"/>
          <w:color w:val="222222"/>
          <w:sz w:val="24"/>
          <w:szCs w:val="24"/>
          <w:highlight w:val="white"/>
        </w:rPr>
        <w:t>Anderson, Robert P. "Harnessing the world's biodiversity data: promise and peril in ecological niche modeling of species distributions." </w:t>
      </w:r>
      <w:r>
        <w:rPr>
          <w:rFonts w:ascii="Times New Roman" w:eastAsia="Times New Roman" w:hAnsi="Times New Roman" w:cs="Times New Roman"/>
          <w:i/>
          <w:color w:val="222222"/>
          <w:sz w:val="24"/>
          <w:szCs w:val="24"/>
          <w:highlight w:val="white"/>
        </w:rPr>
        <w:t>Annals of the New York Academy of Sciences</w:t>
      </w:r>
      <w:r>
        <w:rPr>
          <w:rFonts w:ascii="Times New Roman" w:eastAsia="Times New Roman" w:hAnsi="Times New Roman" w:cs="Times New Roman"/>
          <w:color w:val="222222"/>
          <w:sz w:val="24"/>
          <w:szCs w:val="24"/>
          <w:highlight w:val="white"/>
        </w:rPr>
        <w:t>1260.1 (2012): 66-80.</w:t>
      </w:r>
    </w:p>
    <w:p w14:paraId="0630F208" w14:textId="77777777" w:rsidR="00B53B67" w:rsidRDefault="00D35F2C">
      <w:pPr>
        <w:spacing w:line="480" w:lineRule="auto"/>
        <w:ind w:left="720" w:hanging="720"/>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 xml:space="preserve">Beachy, Christopher K., Tammy H. Surges, and Monica Reyes. "Effects of developmental and growth history on metamorphosis in the gray treefrog, </w:t>
      </w:r>
      <w:proofErr w:type="spellStart"/>
      <w:r>
        <w:rPr>
          <w:rFonts w:ascii="Times New Roman" w:eastAsia="Times New Roman" w:hAnsi="Times New Roman" w:cs="Times New Roman"/>
          <w:color w:val="222222"/>
          <w:sz w:val="24"/>
          <w:szCs w:val="24"/>
          <w:highlight w:val="white"/>
        </w:rPr>
        <w:t>Hyla</w:t>
      </w:r>
      <w:proofErr w:type="spellEnd"/>
      <w:r>
        <w:rPr>
          <w:rFonts w:ascii="Times New Roman" w:eastAsia="Times New Roman" w:hAnsi="Times New Roman" w:cs="Times New Roman"/>
          <w:color w:val="222222"/>
          <w:sz w:val="24"/>
          <w:szCs w:val="24"/>
          <w:highlight w:val="white"/>
        </w:rPr>
        <w:t xml:space="preserve"> versicolor (Amphibia, Anura)." </w:t>
      </w:r>
      <w:r>
        <w:rPr>
          <w:rFonts w:ascii="Times New Roman" w:eastAsia="Times New Roman" w:hAnsi="Times New Roman" w:cs="Times New Roman"/>
          <w:i/>
          <w:color w:val="222222"/>
          <w:sz w:val="24"/>
          <w:szCs w:val="24"/>
          <w:highlight w:val="white"/>
        </w:rPr>
        <w:t>Journal of Experimental Zoology</w:t>
      </w:r>
      <w:r>
        <w:rPr>
          <w:rFonts w:ascii="Times New Roman" w:eastAsia="Times New Roman" w:hAnsi="Times New Roman" w:cs="Times New Roman"/>
          <w:color w:val="222222"/>
          <w:sz w:val="24"/>
          <w:szCs w:val="24"/>
          <w:highlight w:val="white"/>
        </w:rPr>
        <w:t> 283.6 (1999): 522-530.</w:t>
      </w:r>
    </w:p>
    <w:p w14:paraId="1EC1CD76" w14:textId="77777777" w:rsidR="00B53B67" w:rsidRDefault="00D35F2C">
      <w:pPr>
        <w:spacing w:line="480" w:lineRule="auto"/>
        <w:ind w:left="720" w:hanging="720"/>
        <w:rPr>
          <w:rFonts w:ascii="Times New Roman" w:eastAsia="Times New Roman" w:hAnsi="Times New Roman" w:cs="Times New Roman"/>
          <w:color w:val="333333"/>
          <w:sz w:val="24"/>
          <w:szCs w:val="24"/>
          <w:highlight w:val="white"/>
        </w:rPr>
      </w:pPr>
      <w:proofErr w:type="spellStart"/>
      <w:r>
        <w:rPr>
          <w:rFonts w:ascii="Times New Roman" w:eastAsia="Times New Roman" w:hAnsi="Times New Roman" w:cs="Times New Roman"/>
          <w:color w:val="222222"/>
          <w:sz w:val="24"/>
          <w:szCs w:val="24"/>
          <w:highlight w:val="white"/>
        </w:rPr>
        <w:t>Berven</w:t>
      </w:r>
      <w:proofErr w:type="spellEnd"/>
      <w:r>
        <w:rPr>
          <w:rFonts w:ascii="Times New Roman" w:eastAsia="Times New Roman" w:hAnsi="Times New Roman" w:cs="Times New Roman"/>
          <w:color w:val="222222"/>
          <w:sz w:val="24"/>
          <w:szCs w:val="24"/>
          <w:highlight w:val="white"/>
        </w:rPr>
        <w:t>, Keith A. "Factors affecting population fluctuations in larval and adult stages of the wood frog (Rana sylvatica)." </w:t>
      </w:r>
      <w:r>
        <w:rPr>
          <w:rFonts w:ascii="Times New Roman" w:eastAsia="Times New Roman" w:hAnsi="Times New Roman" w:cs="Times New Roman"/>
          <w:i/>
          <w:color w:val="222222"/>
          <w:sz w:val="24"/>
          <w:szCs w:val="24"/>
          <w:highlight w:val="white"/>
        </w:rPr>
        <w:t>Ecology</w:t>
      </w:r>
      <w:r>
        <w:rPr>
          <w:rFonts w:ascii="Times New Roman" w:eastAsia="Times New Roman" w:hAnsi="Times New Roman" w:cs="Times New Roman"/>
          <w:color w:val="222222"/>
          <w:sz w:val="24"/>
          <w:szCs w:val="24"/>
          <w:highlight w:val="white"/>
        </w:rPr>
        <w:t> 71.4 (1990): 1599-1608.</w:t>
      </w:r>
    </w:p>
    <w:p w14:paraId="0BF3F652" w14:textId="7177336B" w:rsidR="00B53B67" w:rsidRDefault="00B46BE8" w:rsidP="00B46BE8">
      <w:pPr>
        <w:spacing w:line="480" w:lineRule="auto"/>
        <w:ind w:left="720" w:hanging="720"/>
        <w:rPr>
          <w:rFonts w:ascii="Times New Roman" w:eastAsia="Times New Roman" w:hAnsi="Times New Roman" w:cs="Times New Roman"/>
          <w:color w:val="222222"/>
          <w:sz w:val="24"/>
          <w:szCs w:val="24"/>
          <w:highlight w:val="white"/>
        </w:rPr>
      </w:pPr>
      <w:proofErr w:type="spellStart"/>
      <w:r>
        <w:rPr>
          <w:rFonts w:ascii="Times New Roman" w:eastAsia="Times New Roman" w:hAnsi="Times New Roman" w:cs="Times New Roman"/>
          <w:color w:val="222222"/>
          <w:sz w:val="24"/>
          <w:szCs w:val="24"/>
          <w:highlight w:val="white"/>
        </w:rPr>
        <w:t>Breden</w:t>
      </w:r>
      <w:proofErr w:type="spellEnd"/>
      <w:r>
        <w:rPr>
          <w:rFonts w:ascii="Times New Roman" w:eastAsia="Times New Roman" w:hAnsi="Times New Roman" w:cs="Times New Roman"/>
          <w:color w:val="222222"/>
          <w:sz w:val="24"/>
          <w:szCs w:val="24"/>
          <w:highlight w:val="white"/>
        </w:rPr>
        <w:t xml:space="preserve">, Felix. "The effect of post-metamorphic dispersal on the population genetic structure of Fowler's toad, Bufo </w:t>
      </w:r>
      <w:proofErr w:type="spellStart"/>
      <w:r>
        <w:rPr>
          <w:rFonts w:ascii="Times New Roman" w:eastAsia="Times New Roman" w:hAnsi="Times New Roman" w:cs="Times New Roman"/>
          <w:color w:val="222222"/>
          <w:sz w:val="24"/>
          <w:szCs w:val="24"/>
          <w:highlight w:val="white"/>
        </w:rPr>
        <w:t>woodhousei</w:t>
      </w:r>
      <w:proofErr w:type="spellEnd"/>
      <w:r>
        <w:rPr>
          <w:rFonts w:ascii="Times New Roman" w:eastAsia="Times New Roman" w:hAnsi="Times New Roman" w:cs="Times New Roman"/>
          <w:color w:val="222222"/>
          <w:sz w:val="24"/>
          <w:szCs w:val="24"/>
          <w:highlight w:val="white"/>
        </w:rPr>
        <w:t xml:space="preserve"> </w:t>
      </w:r>
      <w:proofErr w:type="spellStart"/>
      <w:r>
        <w:rPr>
          <w:rFonts w:ascii="Times New Roman" w:eastAsia="Times New Roman" w:hAnsi="Times New Roman" w:cs="Times New Roman"/>
          <w:color w:val="222222"/>
          <w:sz w:val="24"/>
          <w:szCs w:val="24"/>
          <w:highlight w:val="white"/>
        </w:rPr>
        <w:t>fowleri</w:t>
      </w:r>
      <w:proofErr w:type="spellEnd"/>
      <w:r>
        <w:rPr>
          <w:rFonts w:ascii="Times New Roman" w:eastAsia="Times New Roman" w:hAnsi="Times New Roman" w:cs="Times New Roman"/>
          <w:color w:val="222222"/>
          <w:sz w:val="24"/>
          <w:szCs w:val="24"/>
          <w:highlight w:val="white"/>
        </w:rPr>
        <w:t>." </w:t>
      </w:r>
      <w:proofErr w:type="spellStart"/>
      <w:r>
        <w:rPr>
          <w:rFonts w:ascii="Times New Roman" w:eastAsia="Times New Roman" w:hAnsi="Times New Roman" w:cs="Times New Roman"/>
          <w:i/>
          <w:color w:val="222222"/>
          <w:sz w:val="24"/>
          <w:szCs w:val="24"/>
          <w:highlight w:val="white"/>
        </w:rPr>
        <w:t>Copeia</w:t>
      </w:r>
      <w:proofErr w:type="spellEnd"/>
      <w:r>
        <w:rPr>
          <w:rFonts w:ascii="Times New Roman" w:eastAsia="Times New Roman" w:hAnsi="Times New Roman" w:cs="Times New Roman"/>
          <w:color w:val="222222"/>
          <w:sz w:val="24"/>
          <w:szCs w:val="24"/>
          <w:highlight w:val="white"/>
        </w:rPr>
        <w:t> (1987): 386-395.</w:t>
      </w:r>
      <w:r w:rsidR="00D35F2C">
        <w:rPr>
          <w:rFonts w:ascii="Times New Roman" w:eastAsia="Times New Roman" w:hAnsi="Times New Roman" w:cs="Times New Roman"/>
          <w:color w:val="222222"/>
          <w:sz w:val="24"/>
          <w:szCs w:val="24"/>
          <w:highlight w:val="white"/>
        </w:rPr>
        <w:t>Brooks, Robert T. "Residual effects of thinning and high white-tailed deer densities on northern redback salamanders in southern New England oak forests." </w:t>
      </w:r>
      <w:r w:rsidR="00D35F2C">
        <w:rPr>
          <w:rFonts w:ascii="Times New Roman" w:eastAsia="Times New Roman" w:hAnsi="Times New Roman" w:cs="Times New Roman"/>
          <w:i/>
          <w:color w:val="222222"/>
          <w:sz w:val="24"/>
          <w:szCs w:val="24"/>
          <w:highlight w:val="white"/>
        </w:rPr>
        <w:t>The Journal of wildlife management</w:t>
      </w:r>
      <w:r w:rsidR="00D35F2C">
        <w:rPr>
          <w:rFonts w:ascii="Times New Roman" w:eastAsia="Times New Roman" w:hAnsi="Times New Roman" w:cs="Times New Roman"/>
          <w:color w:val="222222"/>
          <w:sz w:val="24"/>
          <w:szCs w:val="24"/>
          <w:highlight w:val="white"/>
        </w:rPr>
        <w:t xml:space="preserve"> (1999): 1172-1180. </w:t>
      </w:r>
    </w:p>
    <w:p w14:paraId="3952164F" w14:textId="77777777" w:rsidR="00B46BE8" w:rsidRPr="00B46BE8" w:rsidRDefault="00B46BE8" w:rsidP="00B46BE8">
      <w:pPr>
        <w:spacing w:line="480" w:lineRule="auto"/>
        <w:ind w:left="720" w:hanging="720"/>
        <w:rPr>
          <w:rFonts w:ascii="Times New Roman" w:eastAsia="Times New Roman" w:hAnsi="Times New Roman" w:cs="Times New Roman"/>
          <w:sz w:val="32"/>
          <w:szCs w:val="24"/>
          <w:highlight w:val="lightGray"/>
        </w:rPr>
      </w:pPr>
      <w:r w:rsidRPr="00B46BE8">
        <w:rPr>
          <w:rFonts w:ascii="Times New Roman" w:hAnsi="Times New Roman" w:cs="Times New Roman"/>
          <w:color w:val="222222"/>
          <w:sz w:val="24"/>
          <w:szCs w:val="20"/>
          <w:shd w:val="clear" w:color="auto" w:fill="FFFFFF"/>
        </w:rPr>
        <w:lastRenderedPageBreak/>
        <w:t>Brown, Gregory P., and Ronald J. Brooks. "Sexual and seasonal differences in activity in a northern population of snapping turtles, Chelydra serpentina." </w:t>
      </w:r>
      <w:proofErr w:type="spellStart"/>
      <w:r w:rsidRPr="00B46BE8">
        <w:rPr>
          <w:rFonts w:ascii="Times New Roman" w:hAnsi="Times New Roman" w:cs="Times New Roman"/>
          <w:i/>
          <w:iCs/>
          <w:color w:val="222222"/>
          <w:sz w:val="24"/>
          <w:szCs w:val="20"/>
          <w:shd w:val="clear" w:color="auto" w:fill="FFFFFF"/>
        </w:rPr>
        <w:t>Herpetologica</w:t>
      </w:r>
      <w:proofErr w:type="spellEnd"/>
      <w:r w:rsidRPr="00B46BE8">
        <w:rPr>
          <w:rFonts w:ascii="Times New Roman" w:hAnsi="Times New Roman" w:cs="Times New Roman"/>
          <w:color w:val="222222"/>
          <w:sz w:val="24"/>
          <w:szCs w:val="20"/>
          <w:shd w:val="clear" w:color="auto" w:fill="FFFFFF"/>
        </w:rPr>
        <w:t> (1993): 311-318.</w:t>
      </w:r>
    </w:p>
    <w:p w14:paraId="12CC0E6D" w14:textId="77777777" w:rsidR="00B46BE8" w:rsidRDefault="00B46BE8">
      <w:pPr>
        <w:spacing w:line="480" w:lineRule="auto"/>
        <w:ind w:left="720" w:hanging="720"/>
        <w:rPr>
          <w:rFonts w:ascii="Times New Roman" w:eastAsia="Times New Roman" w:hAnsi="Times New Roman" w:cs="Times New Roman"/>
          <w:color w:val="222222"/>
          <w:sz w:val="24"/>
          <w:szCs w:val="24"/>
          <w:highlight w:val="white"/>
        </w:rPr>
      </w:pPr>
    </w:p>
    <w:p w14:paraId="32E8A59C" w14:textId="77777777" w:rsidR="00B53B67" w:rsidRDefault="00D35F2C">
      <w:pPr>
        <w:spacing w:line="480" w:lineRule="auto"/>
        <w:ind w:left="720" w:hanging="720"/>
        <w:rPr>
          <w:rFonts w:ascii="Times New Roman" w:eastAsia="Times New Roman" w:hAnsi="Times New Roman" w:cs="Times New Roman"/>
          <w:color w:val="222222"/>
          <w:sz w:val="24"/>
          <w:szCs w:val="24"/>
          <w:highlight w:val="white"/>
        </w:rPr>
      </w:pPr>
      <w:proofErr w:type="spellStart"/>
      <w:r>
        <w:rPr>
          <w:rFonts w:ascii="Times New Roman" w:eastAsia="Times New Roman" w:hAnsi="Times New Roman" w:cs="Times New Roman"/>
          <w:color w:val="222222"/>
          <w:sz w:val="24"/>
          <w:szCs w:val="24"/>
          <w:highlight w:val="white"/>
        </w:rPr>
        <w:t>Carr</w:t>
      </w:r>
      <w:proofErr w:type="spellEnd"/>
      <w:r>
        <w:rPr>
          <w:rFonts w:ascii="Times New Roman" w:eastAsia="Times New Roman" w:hAnsi="Times New Roman" w:cs="Times New Roman"/>
          <w:color w:val="222222"/>
          <w:sz w:val="24"/>
          <w:szCs w:val="24"/>
          <w:highlight w:val="white"/>
        </w:rPr>
        <w:t xml:space="preserve">, Laurie W., and Lenore </w:t>
      </w:r>
      <w:proofErr w:type="spellStart"/>
      <w:r>
        <w:rPr>
          <w:rFonts w:ascii="Times New Roman" w:eastAsia="Times New Roman" w:hAnsi="Times New Roman" w:cs="Times New Roman"/>
          <w:color w:val="222222"/>
          <w:sz w:val="24"/>
          <w:szCs w:val="24"/>
          <w:highlight w:val="white"/>
        </w:rPr>
        <w:t>Fahrig</w:t>
      </w:r>
      <w:proofErr w:type="spellEnd"/>
      <w:r>
        <w:rPr>
          <w:rFonts w:ascii="Times New Roman" w:eastAsia="Times New Roman" w:hAnsi="Times New Roman" w:cs="Times New Roman"/>
          <w:color w:val="222222"/>
          <w:sz w:val="24"/>
          <w:szCs w:val="24"/>
          <w:highlight w:val="white"/>
        </w:rPr>
        <w:t>. "Effect of road traffic on two amphibian species of differing vagility." </w:t>
      </w:r>
      <w:r>
        <w:rPr>
          <w:rFonts w:ascii="Times New Roman" w:eastAsia="Times New Roman" w:hAnsi="Times New Roman" w:cs="Times New Roman"/>
          <w:i/>
          <w:color w:val="222222"/>
          <w:sz w:val="24"/>
          <w:szCs w:val="24"/>
          <w:highlight w:val="white"/>
        </w:rPr>
        <w:t>Conservation Biology</w:t>
      </w:r>
      <w:r>
        <w:rPr>
          <w:rFonts w:ascii="Times New Roman" w:eastAsia="Times New Roman" w:hAnsi="Times New Roman" w:cs="Times New Roman"/>
          <w:color w:val="222222"/>
          <w:sz w:val="24"/>
          <w:szCs w:val="24"/>
          <w:highlight w:val="white"/>
        </w:rPr>
        <w:t> 15.4 (2001): 1071-1078.</w:t>
      </w:r>
    </w:p>
    <w:p w14:paraId="22260D51" w14:textId="77777777" w:rsidR="00B53B67" w:rsidRDefault="00D35F2C">
      <w:pPr>
        <w:spacing w:line="480" w:lineRule="auto"/>
        <w:ind w:left="720" w:hanging="720"/>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 xml:space="preserve">Chalmers, Rebecca J., and Sam </w:t>
      </w:r>
      <w:proofErr w:type="spellStart"/>
      <w:r>
        <w:rPr>
          <w:rFonts w:ascii="Times New Roman" w:eastAsia="Times New Roman" w:hAnsi="Times New Roman" w:cs="Times New Roman"/>
          <w:color w:val="222222"/>
          <w:sz w:val="24"/>
          <w:szCs w:val="24"/>
          <w:highlight w:val="white"/>
        </w:rPr>
        <w:t>Droege</w:t>
      </w:r>
      <w:proofErr w:type="spellEnd"/>
      <w:r>
        <w:rPr>
          <w:rFonts w:ascii="Times New Roman" w:eastAsia="Times New Roman" w:hAnsi="Times New Roman" w:cs="Times New Roman"/>
          <w:color w:val="222222"/>
          <w:sz w:val="24"/>
          <w:szCs w:val="24"/>
          <w:highlight w:val="white"/>
        </w:rPr>
        <w:t xml:space="preserve">. "Leaf litter bags as an index to populations of northern two-lined salamanders (Eurycea </w:t>
      </w:r>
      <w:proofErr w:type="spellStart"/>
      <w:r>
        <w:rPr>
          <w:rFonts w:ascii="Times New Roman" w:eastAsia="Times New Roman" w:hAnsi="Times New Roman" w:cs="Times New Roman"/>
          <w:color w:val="222222"/>
          <w:sz w:val="24"/>
          <w:szCs w:val="24"/>
          <w:highlight w:val="white"/>
        </w:rPr>
        <w:t>bislineata</w:t>
      </w:r>
      <w:proofErr w:type="spellEnd"/>
      <w:r>
        <w:rPr>
          <w:rFonts w:ascii="Times New Roman" w:eastAsia="Times New Roman" w:hAnsi="Times New Roman" w:cs="Times New Roman"/>
          <w:color w:val="222222"/>
          <w:sz w:val="24"/>
          <w:szCs w:val="24"/>
          <w:highlight w:val="white"/>
        </w:rPr>
        <w:t>)." </w:t>
      </w:r>
      <w:r>
        <w:rPr>
          <w:rFonts w:ascii="Times New Roman" w:eastAsia="Times New Roman" w:hAnsi="Times New Roman" w:cs="Times New Roman"/>
          <w:i/>
          <w:color w:val="222222"/>
          <w:sz w:val="24"/>
          <w:szCs w:val="24"/>
          <w:highlight w:val="white"/>
        </w:rPr>
        <w:t>Wildlife Society Bulletin</w:t>
      </w:r>
      <w:r>
        <w:rPr>
          <w:rFonts w:ascii="Times New Roman" w:eastAsia="Times New Roman" w:hAnsi="Times New Roman" w:cs="Times New Roman"/>
          <w:color w:val="222222"/>
          <w:sz w:val="24"/>
          <w:szCs w:val="24"/>
          <w:highlight w:val="white"/>
        </w:rPr>
        <w:t> (2002): 71-74.</w:t>
      </w:r>
    </w:p>
    <w:p w14:paraId="28D9A662" w14:textId="77777777" w:rsidR="00B53B67" w:rsidRDefault="00D35F2C">
      <w:pPr>
        <w:spacing w:line="480" w:lineRule="auto"/>
        <w:ind w:left="720" w:hanging="720"/>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 xml:space="preserve">Clark, Raymond D. "Activity and movement patterns in a population of Fowler's toad, Bufo </w:t>
      </w:r>
      <w:proofErr w:type="spellStart"/>
      <w:r>
        <w:rPr>
          <w:rFonts w:ascii="Times New Roman" w:eastAsia="Times New Roman" w:hAnsi="Times New Roman" w:cs="Times New Roman"/>
          <w:color w:val="222222"/>
          <w:sz w:val="24"/>
          <w:szCs w:val="24"/>
          <w:highlight w:val="white"/>
        </w:rPr>
        <w:t>woodhousei</w:t>
      </w:r>
      <w:proofErr w:type="spellEnd"/>
      <w:r>
        <w:rPr>
          <w:rFonts w:ascii="Times New Roman" w:eastAsia="Times New Roman" w:hAnsi="Times New Roman" w:cs="Times New Roman"/>
          <w:color w:val="222222"/>
          <w:sz w:val="24"/>
          <w:szCs w:val="24"/>
          <w:highlight w:val="white"/>
        </w:rPr>
        <w:t xml:space="preserve"> </w:t>
      </w:r>
      <w:proofErr w:type="spellStart"/>
      <w:r>
        <w:rPr>
          <w:rFonts w:ascii="Times New Roman" w:eastAsia="Times New Roman" w:hAnsi="Times New Roman" w:cs="Times New Roman"/>
          <w:color w:val="222222"/>
          <w:sz w:val="24"/>
          <w:szCs w:val="24"/>
          <w:highlight w:val="white"/>
        </w:rPr>
        <w:t>fowleri</w:t>
      </w:r>
      <w:proofErr w:type="spellEnd"/>
      <w:r>
        <w:rPr>
          <w:rFonts w:ascii="Times New Roman" w:eastAsia="Times New Roman" w:hAnsi="Times New Roman" w:cs="Times New Roman"/>
          <w:color w:val="222222"/>
          <w:sz w:val="24"/>
          <w:szCs w:val="24"/>
          <w:highlight w:val="white"/>
        </w:rPr>
        <w:t>." </w:t>
      </w:r>
      <w:r>
        <w:rPr>
          <w:rFonts w:ascii="Times New Roman" w:eastAsia="Times New Roman" w:hAnsi="Times New Roman" w:cs="Times New Roman"/>
          <w:i/>
          <w:color w:val="222222"/>
          <w:sz w:val="24"/>
          <w:szCs w:val="24"/>
          <w:highlight w:val="white"/>
        </w:rPr>
        <w:t>American Midland Naturalist</w:t>
      </w:r>
      <w:r>
        <w:rPr>
          <w:rFonts w:ascii="Times New Roman" w:eastAsia="Times New Roman" w:hAnsi="Times New Roman" w:cs="Times New Roman"/>
          <w:color w:val="222222"/>
          <w:sz w:val="24"/>
          <w:szCs w:val="24"/>
          <w:highlight w:val="white"/>
        </w:rPr>
        <w:t> (1974): 257-274.</w:t>
      </w:r>
    </w:p>
    <w:p w14:paraId="40D0BBCB" w14:textId="77777777" w:rsidR="00B53B67" w:rsidRDefault="00D35F2C">
      <w:pPr>
        <w:spacing w:after="0" w:line="480" w:lineRule="auto"/>
        <w:ind w:left="720" w:hanging="720"/>
        <w:rPr>
          <w:rFonts w:ascii="Times New Roman" w:eastAsia="Times New Roman" w:hAnsi="Times New Roman" w:cs="Times New Roman"/>
          <w:sz w:val="24"/>
          <w:szCs w:val="24"/>
        </w:rPr>
      </w:pPr>
      <w:r>
        <w:rPr>
          <w:rFonts w:ascii="Times New Roman" w:eastAsia="Times New Roman" w:hAnsi="Times New Roman" w:cs="Times New Roman"/>
          <w:sz w:val="24"/>
          <w:szCs w:val="24"/>
        </w:rPr>
        <w:t>Congdon, Justin D., et al. "Compass Orientation During Dispersal of Freshwater Hatchling Snapping Turtles (Chelydra serpentina) and Blanding's Turtles (</w:t>
      </w:r>
      <w:proofErr w:type="spellStart"/>
      <w:r>
        <w:rPr>
          <w:rFonts w:ascii="Times New Roman" w:eastAsia="Times New Roman" w:hAnsi="Times New Roman" w:cs="Times New Roman"/>
          <w:sz w:val="24"/>
          <w:szCs w:val="24"/>
        </w:rPr>
        <w:t>Emydoidea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blandingii</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Ethology</w:t>
      </w:r>
      <w:r>
        <w:rPr>
          <w:rFonts w:ascii="Times New Roman" w:eastAsia="Times New Roman" w:hAnsi="Times New Roman" w:cs="Times New Roman"/>
          <w:sz w:val="24"/>
          <w:szCs w:val="24"/>
        </w:rPr>
        <w:t xml:space="preserve"> 121.6 (2015): 538-547.</w:t>
      </w:r>
    </w:p>
    <w:p w14:paraId="22C12B72" w14:textId="77777777" w:rsidR="00B53B67" w:rsidRDefault="00D35F2C">
      <w:pPr>
        <w:spacing w:line="480" w:lineRule="auto"/>
        <w:ind w:left="720" w:hanging="720"/>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 xml:space="preserve">Congdon, Justin D., Arthur E. Dunham, and RC Van </w:t>
      </w:r>
      <w:proofErr w:type="spellStart"/>
      <w:r>
        <w:rPr>
          <w:rFonts w:ascii="Times New Roman" w:eastAsia="Times New Roman" w:hAnsi="Times New Roman" w:cs="Times New Roman"/>
          <w:color w:val="222222"/>
          <w:sz w:val="24"/>
          <w:szCs w:val="24"/>
          <w:highlight w:val="white"/>
        </w:rPr>
        <w:t>Loben</w:t>
      </w:r>
      <w:proofErr w:type="spellEnd"/>
      <w:r>
        <w:rPr>
          <w:rFonts w:ascii="Times New Roman" w:eastAsia="Times New Roman" w:hAnsi="Times New Roman" w:cs="Times New Roman"/>
          <w:color w:val="222222"/>
          <w:sz w:val="24"/>
          <w:szCs w:val="24"/>
          <w:highlight w:val="white"/>
        </w:rPr>
        <w:t xml:space="preserve"> </w:t>
      </w:r>
      <w:proofErr w:type="spellStart"/>
      <w:r>
        <w:rPr>
          <w:rFonts w:ascii="Times New Roman" w:eastAsia="Times New Roman" w:hAnsi="Times New Roman" w:cs="Times New Roman"/>
          <w:color w:val="222222"/>
          <w:sz w:val="24"/>
          <w:szCs w:val="24"/>
          <w:highlight w:val="white"/>
        </w:rPr>
        <w:t>Sels</w:t>
      </w:r>
      <w:proofErr w:type="spellEnd"/>
      <w:r>
        <w:rPr>
          <w:rFonts w:ascii="Times New Roman" w:eastAsia="Times New Roman" w:hAnsi="Times New Roman" w:cs="Times New Roman"/>
          <w:color w:val="222222"/>
          <w:sz w:val="24"/>
          <w:szCs w:val="24"/>
          <w:highlight w:val="white"/>
        </w:rPr>
        <w:t>. "Demographics of common snapping turtles (Chelydra serpentina): implications for conservation and management of long-lived organisms." </w:t>
      </w:r>
      <w:r>
        <w:rPr>
          <w:rFonts w:ascii="Times New Roman" w:eastAsia="Times New Roman" w:hAnsi="Times New Roman" w:cs="Times New Roman"/>
          <w:i/>
          <w:color w:val="222222"/>
          <w:sz w:val="24"/>
          <w:szCs w:val="24"/>
          <w:highlight w:val="white"/>
        </w:rPr>
        <w:t>American Zoologist</w:t>
      </w:r>
      <w:r>
        <w:rPr>
          <w:rFonts w:ascii="Times New Roman" w:eastAsia="Times New Roman" w:hAnsi="Times New Roman" w:cs="Times New Roman"/>
          <w:color w:val="222222"/>
          <w:sz w:val="24"/>
          <w:szCs w:val="24"/>
          <w:highlight w:val="white"/>
        </w:rPr>
        <w:t> 34.3 (1994): 397-408.</w:t>
      </w:r>
    </w:p>
    <w:p w14:paraId="67AC7FF1" w14:textId="77777777" w:rsidR="00B53B67" w:rsidRDefault="00D35F2C">
      <w:pPr>
        <w:spacing w:line="480" w:lineRule="auto"/>
        <w:ind w:left="720" w:hanging="720"/>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Congdon, Justin D., et al. "The relationship of body size to survivorship of hatchling snapping turtles (Chelydra serpentina): an evaluation of the “bigger is better” hypothesis." </w:t>
      </w:r>
      <w:proofErr w:type="spellStart"/>
      <w:r>
        <w:rPr>
          <w:rFonts w:ascii="Times New Roman" w:eastAsia="Times New Roman" w:hAnsi="Times New Roman" w:cs="Times New Roman"/>
          <w:i/>
          <w:color w:val="222222"/>
          <w:sz w:val="24"/>
          <w:szCs w:val="24"/>
          <w:highlight w:val="white"/>
        </w:rPr>
        <w:t>Oecologia</w:t>
      </w:r>
      <w:proofErr w:type="spellEnd"/>
      <w:r>
        <w:rPr>
          <w:rFonts w:ascii="Times New Roman" w:eastAsia="Times New Roman" w:hAnsi="Times New Roman" w:cs="Times New Roman"/>
          <w:color w:val="222222"/>
          <w:sz w:val="24"/>
          <w:szCs w:val="24"/>
          <w:highlight w:val="white"/>
        </w:rPr>
        <w:t> 121.2 (1999): 224-235.</w:t>
      </w:r>
    </w:p>
    <w:p w14:paraId="5FB51DFC" w14:textId="77777777" w:rsidR="00B53B67" w:rsidRDefault="00D35F2C">
      <w:pPr>
        <w:spacing w:line="480" w:lineRule="auto"/>
        <w:ind w:left="720" w:hanging="720"/>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Cushman, Samuel A. "Effects of habitat loss and fragmentation on amphibians: a review and prospectus." </w:t>
      </w:r>
      <w:r>
        <w:rPr>
          <w:rFonts w:ascii="Times New Roman" w:eastAsia="Times New Roman" w:hAnsi="Times New Roman" w:cs="Times New Roman"/>
          <w:i/>
          <w:color w:val="222222"/>
          <w:sz w:val="24"/>
          <w:szCs w:val="24"/>
          <w:highlight w:val="white"/>
        </w:rPr>
        <w:t>Biological conservation</w:t>
      </w:r>
      <w:r>
        <w:rPr>
          <w:rFonts w:ascii="Times New Roman" w:eastAsia="Times New Roman" w:hAnsi="Times New Roman" w:cs="Times New Roman"/>
          <w:color w:val="222222"/>
          <w:sz w:val="24"/>
          <w:szCs w:val="24"/>
          <w:highlight w:val="white"/>
        </w:rPr>
        <w:t> 128.2 (2006): 231-240.</w:t>
      </w:r>
    </w:p>
    <w:p w14:paraId="78A4D8E1" w14:textId="2A0EE902" w:rsidR="00B46BE8" w:rsidRDefault="00D35F2C" w:rsidP="00B46BE8">
      <w:pPr>
        <w:spacing w:line="480" w:lineRule="auto"/>
        <w:ind w:left="720" w:hanging="720"/>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lastRenderedPageBreak/>
        <w:t xml:space="preserve">Dodd Jr, C. Kenneth, William J. </w:t>
      </w:r>
      <w:proofErr w:type="spellStart"/>
      <w:r>
        <w:rPr>
          <w:rFonts w:ascii="Times New Roman" w:eastAsia="Times New Roman" w:hAnsi="Times New Roman" w:cs="Times New Roman"/>
          <w:color w:val="222222"/>
          <w:sz w:val="24"/>
          <w:szCs w:val="24"/>
          <w:highlight w:val="white"/>
        </w:rPr>
        <w:t>Barichivich</w:t>
      </w:r>
      <w:proofErr w:type="spellEnd"/>
      <w:r>
        <w:rPr>
          <w:rFonts w:ascii="Times New Roman" w:eastAsia="Times New Roman" w:hAnsi="Times New Roman" w:cs="Times New Roman"/>
          <w:color w:val="222222"/>
          <w:sz w:val="24"/>
          <w:szCs w:val="24"/>
          <w:highlight w:val="white"/>
        </w:rPr>
        <w:t>, and Lora L. Smith. "Effectiveness of a barrier wall and culverts in reducing wildlife mortality on a heavily traveled highway in Florida." </w:t>
      </w:r>
      <w:r>
        <w:rPr>
          <w:rFonts w:ascii="Times New Roman" w:eastAsia="Times New Roman" w:hAnsi="Times New Roman" w:cs="Times New Roman"/>
          <w:i/>
          <w:color w:val="222222"/>
          <w:sz w:val="24"/>
          <w:szCs w:val="24"/>
          <w:highlight w:val="white"/>
        </w:rPr>
        <w:t>Biological Conservation</w:t>
      </w:r>
      <w:r>
        <w:rPr>
          <w:rFonts w:ascii="Times New Roman" w:eastAsia="Times New Roman" w:hAnsi="Times New Roman" w:cs="Times New Roman"/>
          <w:color w:val="222222"/>
          <w:sz w:val="24"/>
          <w:szCs w:val="24"/>
          <w:highlight w:val="white"/>
        </w:rPr>
        <w:t> 118.5 (2004): 619-631.</w:t>
      </w:r>
    </w:p>
    <w:p w14:paraId="1048F40D" w14:textId="77777777" w:rsidR="00D304E6" w:rsidRPr="00D304E6" w:rsidRDefault="00D304E6" w:rsidP="00D304E6">
      <w:pPr>
        <w:spacing w:line="480" w:lineRule="auto"/>
        <w:ind w:left="720" w:hanging="720"/>
        <w:rPr>
          <w:rFonts w:ascii="Times New Roman" w:eastAsia="Times New Roman" w:hAnsi="Times New Roman" w:cs="Times New Roman"/>
          <w:color w:val="222222"/>
          <w:sz w:val="24"/>
          <w:szCs w:val="24"/>
          <w:highlight w:val="white"/>
        </w:rPr>
      </w:pPr>
      <w:proofErr w:type="spellStart"/>
      <w:r w:rsidRPr="00D304E6">
        <w:rPr>
          <w:rFonts w:ascii="Times New Roman" w:eastAsia="Times New Roman" w:hAnsi="Times New Roman" w:cs="Times New Roman"/>
          <w:color w:val="222222"/>
          <w:sz w:val="24"/>
          <w:szCs w:val="24"/>
          <w:highlight w:val="white"/>
        </w:rPr>
        <w:t>Domisch</w:t>
      </w:r>
      <w:proofErr w:type="spellEnd"/>
      <w:r w:rsidRPr="00D304E6">
        <w:rPr>
          <w:rFonts w:ascii="Times New Roman" w:eastAsia="Times New Roman" w:hAnsi="Times New Roman" w:cs="Times New Roman"/>
          <w:color w:val="222222"/>
          <w:sz w:val="24"/>
          <w:szCs w:val="24"/>
          <w:highlight w:val="white"/>
        </w:rPr>
        <w:t xml:space="preserve">, S., Friedrichs, M., Hein, T., </w:t>
      </w:r>
      <w:proofErr w:type="spellStart"/>
      <w:r w:rsidRPr="00D304E6">
        <w:rPr>
          <w:rFonts w:ascii="Times New Roman" w:eastAsia="Times New Roman" w:hAnsi="Times New Roman" w:cs="Times New Roman"/>
          <w:color w:val="222222"/>
          <w:sz w:val="24"/>
          <w:szCs w:val="24"/>
          <w:highlight w:val="white"/>
        </w:rPr>
        <w:t>Borgwardt</w:t>
      </w:r>
      <w:proofErr w:type="spellEnd"/>
      <w:r w:rsidRPr="00D304E6">
        <w:rPr>
          <w:rFonts w:ascii="Times New Roman" w:eastAsia="Times New Roman" w:hAnsi="Times New Roman" w:cs="Times New Roman"/>
          <w:color w:val="222222"/>
          <w:sz w:val="24"/>
          <w:szCs w:val="24"/>
          <w:highlight w:val="white"/>
        </w:rPr>
        <w:t xml:space="preserve">, F., </w:t>
      </w:r>
      <w:proofErr w:type="spellStart"/>
      <w:r w:rsidRPr="00D304E6">
        <w:rPr>
          <w:rFonts w:ascii="Times New Roman" w:eastAsia="Times New Roman" w:hAnsi="Times New Roman" w:cs="Times New Roman"/>
          <w:color w:val="222222"/>
          <w:sz w:val="24"/>
          <w:szCs w:val="24"/>
          <w:highlight w:val="white"/>
        </w:rPr>
        <w:t>Wetzig</w:t>
      </w:r>
      <w:proofErr w:type="spellEnd"/>
      <w:r w:rsidRPr="00D304E6">
        <w:rPr>
          <w:rFonts w:ascii="Times New Roman" w:eastAsia="Times New Roman" w:hAnsi="Times New Roman" w:cs="Times New Roman"/>
          <w:color w:val="222222"/>
          <w:sz w:val="24"/>
          <w:szCs w:val="24"/>
          <w:highlight w:val="white"/>
        </w:rPr>
        <w:t xml:space="preserve">, A., </w:t>
      </w:r>
      <w:proofErr w:type="spellStart"/>
      <w:r w:rsidRPr="00D304E6">
        <w:rPr>
          <w:rFonts w:ascii="Times New Roman" w:eastAsia="Times New Roman" w:hAnsi="Times New Roman" w:cs="Times New Roman"/>
          <w:color w:val="222222"/>
          <w:sz w:val="24"/>
          <w:szCs w:val="24"/>
          <w:highlight w:val="white"/>
        </w:rPr>
        <w:t>Jähnig</w:t>
      </w:r>
      <w:proofErr w:type="spellEnd"/>
      <w:r w:rsidRPr="00D304E6">
        <w:rPr>
          <w:rFonts w:ascii="Times New Roman" w:eastAsia="Times New Roman" w:hAnsi="Times New Roman" w:cs="Times New Roman"/>
          <w:color w:val="222222"/>
          <w:sz w:val="24"/>
          <w:szCs w:val="24"/>
          <w:highlight w:val="white"/>
        </w:rPr>
        <w:t xml:space="preserve">, S. C., &amp; </w:t>
      </w:r>
      <w:proofErr w:type="spellStart"/>
      <w:r w:rsidRPr="00D304E6">
        <w:rPr>
          <w:rFonts w:ascii="Times New Roman" w:eastAsia="Times New Roman" w:hAnsi="Times New Roman" w:cs="Times New Roman"/>
          <w:color w:val="222222"/>
          <w:sz w:val="24"/>
          <w:szCs w:val="24"/>
          <w:highlight w:val="white"/>
        </w:rPr>
        <w:t>Langhans</w:t>
      </w:r>
      <w:proofErr w:type="spellEnd"/>
      <w:r w:rsidRPr="00D304E6">
        <w:rPr>
          <w:rFonts w:ascii="Times New Roman" w:eastAsia="Times New Roman" w:hAnsi="Times New Roman" w:cs="Times New Roman"/>
          <w:color w:val="222222"/>
          <w:sz w:val="24"/>
          <w:szCs w:val="24"/>
          <w:highlight w:val="white"/>
        </w:rPr>
        <w:t xml:space="preserve">, S. D. (2019). Spatially explicit species distribution models: A missed opportunity in conservation planning? </w:t>
      </w:r>
      <w:r w:rsidRPr="00D304E6">
        <w:rPr>
          <w:rFonts w:ascii="Times New Roman" w:eastAsia="Times New Roman" w:hAnsi="Times New Roman" w:cs="Times New Roman"/>
          <w:i/>
          <w:iCs/>
          <w:color w:val="222222"/>
          <w:sz w:val="24"/>
          <w:szCs w:val="24"/>
          <w:highlight w:val="white"/>
        </w:rPr>
        <w:t>Diversity and Distributions</w:t>
      </w:r>
      <w:r w:rsidRPr="00D304E6">
        <w:rPr>
          <w:rFonts w:ascii="Times New Roman" w:eastAsia="Times New Roman" w:hAnsi="Times New Roman" w:cs="Times New Roman"/>
          <w:color w:val="222222"/>
          <w:sz w:val="24"/>
          <w:szCs w:val="24"/>
          <w:highlight w:val="white"/>
        </w:rPr>
        <w:t xml:space="preserve">, </w:t>
      </w:r>
      <w:r w:rsidRPr="00D304E6">
        <w:rPr>
          <w:rFonts w:ascii="Times New Roman" w:eastAsia="Times New Roman" w:hAnsi="Times New Roman" w:cs="Times New Roman"/>
          <w:i/>
          <w:iCs/>
          <w:color w:val="222222"/>
          <w:sz w:val="24"/>
          <w:szCs w:val="24"/>
          <w:highlight w:val="white"/>
        </w:rPr>
        <w:t>25</w:t>
      </w:r>
      <w:r w:rsidRPr="00D304E6">
        <w:rPr>
          <w:rFonts w:ascii="Times New Roman" w:eastAsia="Times New Roman" w:hAnsi="Times New Roman" w:cs="Times New Roman"/>
          <w:color w:val="222222"/>
          <w:sz w:val="24"/>
          <w:szCs w:val="24"/>
          <w:highlight w:val="white"/>
        </w:rPr>
        <w:t xml:space="preserve">(5), 758–769. </w:t>
      </w:r>
      <w:hyperlink r:id="rId10" w:history="1">
        <w:r w:rsidRPr="00D304E6">
          <w:rPr>
            <w:rStyle w:val="Hyperlink"/>
            <w:rFonts w:ascii="Times New Roman" w:eastAsia="Times New Roman" w:hAnsi="Times New Roman" w:cs="Times New Roman"/>
            <w:sz w:val="24"/>
            <w:szCs w:val="24"/>
            <w:highlight w:val="white"/>
          </w:rPr>
          <w:t>https://doi.org/10.1111/ddi.12891</w:t>
        </w:r>
      </w:hyperlink>
    </w:p>
    <w:p w14:paraId="0151F425" w14:textId="77777777" w:rsidR="00B53B67" w:rsidRDefault="00D35F2C">
      <w:pPr>
        <w:spacing w:line="480" w:lineRule="auto"/>
        <w:ind w:left="720" w:hanging="720"/>
        <w:rPr>
          <w:rFonts w:ascii="Times New Roman" w:eastAsia="Times New Roman" w:hAnsi="Times New Roman" w:cs="Times New Roman"/>
          <w:color w:val="222222"/>
          <w:sz w:val="24"/>
          <w:szCs w:val="24"/>
          <w:highlight w:val="white"/>
        </w:rPr>
      </w:pPr>
      <w:proofErr w:type="spellStart"/>
      <w:r>
        <w:rPr>
          <w:rFonts w:ascii="Times New Roman" w:eastAsia="Times New Roman" w:hAnsi="Times New Roman" w:cs="Times New Roman"/>
          <w:color w:val="222222"/>
          <w:sz w:val="24"/>
          <w:szCs w:val="24"/>
          <w:highlight w:val="white"/>
        </w:rPr>
        <w:t>Elith</w:t>
      </w:r>
      <w:proofErr w:type="spellEnd"/>
      <w:r>
        <w:rPr>
          <w:rFonts w:ascii="Times New Roman" w:eastAsia="Times New Roman" w:hAnsi="Times New Roman" w:cs="Times New Roman"/>
          <w:color w:val="222222"/>
          <w:sz w:val="24"/>
          <w:szCs w:val="24"/>
          <w:highlight w:val="white"/>
        </w:rPr>
        <w:t xml:space="preserve">, Jane, and John R. </w:t>
      </w:r>
      <w:proofErr w:type="spellStart"/>
      <w:r>
        <w:rPr>
          <w:rFonts w:ascii="Times New Roman" w:eastAsia="Times New Roman" w:hAnsi="Times New Roman" w:cs="Times New Roman"/>
          <w:color w:val="222222"/>
          <w:sz w:val="24"/>
          <w:szCs w:val="24"/>
          <w:highlight w:val="white"/>
        </w:rPr>
        <w:t>Leathwick</w:t>
      </w:r>
      <w:proofErr w:type="spellEnd"/>
      <w:r>
        <w:rPr>
          <w:rFonts w:ascii="Times New Roman" w:eastAsia="Times New Roman" w:hAnsi="Times New Roman" w:cs="Times New Roman"/>
          <w:color w:val="222222"/>
          <w:sz w:val="24"/>
          <w:szCs w:val="24"/>
          <w:highlight w:val="white"/>
        </w:rPr>
        <w:t>. "Species distribution models: ecological explanation and prediction across space and time." </w:t>
      </w:r>
      <w:r>
        <w:rPr>
          <w:rFonts w:ascii="Times New Roman" w:eastAsia="Times New Roman" w:hAnsi="Times New Roman" w:cs="Times New Roman"/>
          <w:i/>
          <w:color w:val="222222"/>
          <w:sz w:val="24"/>
          <w:szCs w:val="24"/>
          <w:highlight w:val="white"/>
        </w:rPr>
        <w:t>Annual review of ecology, evolution, and systematics</w:t>
      </w:r>
      <w:r>
        <w:rPr>
          <w:rFonts w:ascii="Times New Roman" w:eastAsia="Times New Roman" w:hAnsi="Times New Roman" w:cs="Times New Roman"/>
          <w:color w:val="222222"/>
          <w:sz w:val="24"/>
          <w:szCs w:val="24"/>
          <w:highlight w:val="white"/>
        </w:rPr>
        <w:t> 40 (2009).</w:t>
      </w:r>
    </w:p>
    <w:p w14:paraId="400FE949" w14:textId="77777777" w:rsidR="00B53B67" w:rsidRDefault="00D35F2C">
      <w:pPr>
        <w:spacing w:line="480" w:lineRule="auto"/>
        <w:ind w:left="720" w:hanging="720"/>
        <w:rPr>
          <w:rFonts w:ascii="Times New Roman" w:eastAsia="Times New Roman" w:hAnsi="Times New Roman" w:cs="Times New Roman"/>
          <w:color w:val="222222"/>
          <w:sz w:val="24"/>
          <w:szCs w:val="24"/>
          <w:highlight w:val="white"/>
        </w:rPr>
      </w:pPr>
      <w:proofErr w:type="spellStart"/>
      <w:r>
        <w:rPr>
          <w:rFonts w:ascii="Times New Roman" w:eastAsia="Times New Roman" w:hAnsi="Times New Roman" w:cs="Times New Roman"/>
          <w:color w:val="222222"/>
          <w:sz w:val="24"/>
          <w:szCs w:val="24"/>
          <w:highlight w:val="white"/>
        </w:rPr>
        <w:t>Emlen</w:t>
      </w:r>
      <w:proofErr w:type="spellEnd"/>
      <w:r>
        <w:rPr>
          <w:rFonts w:ascii="Times New Roman" w:eastAsia="Times New Roman" w:hAnsi="Times New Roman" w:cs="Times New Roman"/>
          <w:color w:val="222222"/>
          <w:sz w:val="24"/>
          <w:szCs w:val="24"/>
          <w:highlight w:val="white"/>
        </w:rPr>
        <w:t xml:space="preserve">, Stephen T. "Territoriality in the bullfrog, Rana </w:t>
      </w:r>
      <w:proofErr w:type="spellStart"/>
      <w:r>
        <w:rPr>
          <w:rFonts w:ascii="Times New Roman" w:eastAsia="Times New Roman" w:hAnsi="Times New Roman" w:cs="Times New Roman"/>
          <w:color w:val="222222"/>
          <w:sz w:val="24"/>
          <w:szCs w:val="24"/>
          <w:highlight w:val="white"/>
        </w:rPr>
        <w:t>catesbeiana</w:t>
      </w:r>
      <w:proofErr w:type="spellEnd"/>
      <w:r>
        <w:rPr>
          <w:rFonts w:ascii="Times New Roman" w:eastAsia="Times New Roman" w:hAnsi="Times New Roman" w:cs="Times New Roman"/>
          <w:color w:val="222222"/>
          <w:sz w:val="24"/>
          <w:szCs w:val="24"/>
          <w:highlight w:val="white"/>
        </w:rPr>
        <w:t>." </w:t>
      </w:r>
      <w:proofErr w:type="spellStart"/>
      <w:r>
        <w:rPr>
          <w:rFonts w:ascii="Times New Roman" w:eastAsia="Times New Roman" w:hAnsi="Times New Roman" w:cs="Times New Roman"/>
          <w:i/>
          <w:color w:val="222222"/>
          <w:sz w:val="24"/>
          <w:szCs w:val="24"/>
          <w:highlight w:val="white"/>
        </w:rPr>
        <w:t>Copeia</w:t>
      </w:r>
      <w:proofErr w:type="spellEnd"/>
      <w:r>
        <w:rPr>
          <w:rFonts w:ascii="Times New Roman" w:eastAsia="Times New Roman" w:hAnsi="Times New Roman" w:cs="Times New Roman"/>
          <w:color w:val="222222"/>
          <w:sz w:val="24"/>
          <w:szCs w:val="24"/>
          <w:highlight w:val="white"/>
        </w:rPr>
        <w:t> (1968): 240-243.</w:t>
      </w:r>
    </w:p>
    <w:p w14:paraId="71658845" w14:textId="77777777" w:rsidR="00543503" w:rsidRPr="00543503" w:rsidRDefault="00543503" w:rsidP="00543503">
      <w:pPr>
        <w:spacing w:line="480" w:lineRule="auto"/>
        <w:ind w:left="720" w:hanging="720"/>
        <w:rPr>
          <w:rFonts w:ascii="Times New Roman" w:eastAsia="Times New Roman" w:hAnsi="Times New Roman" w:cs="Times New Roman"/>
          <w:color w:val="222222"/>
          <w:sz w:val="24"/>
          <w:szCs w:val="24"/>
          <w:highlight w:val="white"/>
        </w:rPr>
      </w:pPr>
      <w:proofErr w:type="spellStart"/>
      <w:r w:rsidRPr="00543503">
        <w:rPr>
          <w:rFonts w:ascii="Times New Roman" w:eastAsia="Times New Roman" w:hAnsi="Times New Roman" w:cs="Times New Roman"/>
          <w:color w:val="222222"/>
          <w:sz w:val="24"/>
          <w:szCs w:val="24"/>
          <w:highlight w:val="white"/>
        </w:rPr>
        <w:t>Gaiji</w:t>
      </w:r>
      <w:proofErr w:type="spellEnd"/>
      <w:r w:rsidRPr="00543503">
        <w:rPr>
          <w:rFonts w:ascii="Times New Roman" w:eastAsia="Times New Roman" w:hAnsi="Times New Roman" w:cs="Times New Roman"/>
          <w:color w:val="222222"/>
          <w:sz w:val="24"/>
          <w:szCs w:val="24"/>
          <w:highlight w:val="white"/>
        </w:rPr>
        <w:t xml:space="preserve">, S., Chavan, V., </w:t>
      </w:r>
      <w:proofErr w:type="spellStart"/>
      <w:r w:rsidRPr="00543503">
        <w:rPr>
          <w:rFonts w:ascii="Times New Roman" w:eastAsia="Times New Roman" w:hAnsi="Times New Roman" w:cs="Times New Roman"/>
          <w:color w:val="222222"/>
          <w:sz w:val="24"/>
          <w:szCs w:val="24"/>
          <w:highlight w:val="white"/>
        </w:rPr>
        <w:t>Ariño</w:t>
      </w:r>
      <w:proofErr w:type="spellEnd"/>
      <w:r w:rsidRPr="00543503">
        <w:rPr>
          <w:rFonts w:ascii="Times New Roman" w:eastAsia="Times New Roman" w:hAnsi="Times New Roman" w:cs="Times New Roman"/>
          <w:color w:val="222222"/>
          <w:sz w:val="24"/>
          <w:szCs w:val="24"/>
          <w:highlight w:val="white"/>
        </w:rPr>
        <w:t xml:space="preserve">, A. H., </w:t>
      </w:r>
      <w:proofErr w:type="spellStart"/>
      <w:r w:rsidRPr="00543503">
        <w:rPr>
          <w:rFonts w:ascii="Times New Roman" w:eastAsia="Times New Roman" w:hAnsi="Times New Roman" w:cs="Times New Roman"/>
          <w:color w:val="222222"/>
          <w:sz w:val="24"/>
          <w:szCs w:val="24"/>
          <w:highlight w:val="white"/>
        </w:rPr>
        <w:t>Otegui</w:t>
      </w:r>
      <w:proofErr w:type="spellEnd"/>
      <w:r w:rsidRPr="00543503">
        <w:rPr>
          <w:rFonts w:ascii="Times New Roman" w:eastAsia="Times New Roman" w:hAnsi="Times New Roman" w:cs="Times New Roman"/>
          <w:color w:val="222222"/>
          <w:sz w:val="24"/>
          <w:szCs w:val="24"/>
          <w:highlight w:val="white"/>
        </w:rPr>
        <w:t xml:space="preserve">, J., </w:t>
      </w:r>
      <w:proofErr w:type="spellStart"/>
      <w:r w:rsidRPr="00543503">
        <w:rPr>
          <w:rFonts w:ascii="Times New Roman" w:eastAsia="Times New Roman" w:hAnsi="Times New Roman" w:cs="Times New Roman"/>
          <w:color w:val="222222"/>
          <w:sz w:val="24"/>
          <w:szCs w:val="24"/>
          <w:highlight w:val="white"/>
        </w:rPr>
        <w:t>Hobern</w:t>
      </w:r>
      <w:proofErr w:type="spellEnd"/>
      <w:r w:rsidRPr="00543503">
        <w:rPr>
          <w:rFonts w:ascii="Times New Roman" w:eastAsia="Times New Roman" w:hAnsi="Times New Roman" w:cs="Times New Roman"/>
          <w:color w:val="222222"/>
          <w:sz w:val="24"/>
          <w:szCs w:val="24"/>
          <w:highlight w:val="white"/>
        </w:rPr>
        <w:t xml:space="preserve">, D., </w:t>
      </w:r>
      <w:proofErr w:type="spellStart"/>
      <w:r w:rsidRPr="00543503">
        <w:rPr>
          <w:rFonts w:ascii="Times New Roman" w:eastAsia="Times New Roman" w:hAnsi="Times New Roman" w:cs="Times New Roman"/>
          <w:color w:val="222222"/>
          <w:sz w:val="24"/>
          <w:szCs w:val="24"/>
          <w:highlight w:val="white"/>
        </w:rPr>
        <w:t>Sood</w:t>
      </w:r>
      <w:proofErr w:type="spellEnd"/>
      <w:r w:rsidRPr="00543503">
        <w:rPr>
          <w:rFonts w:ascii="Times New Roman" w:eastAsia="Times New Roman" w:hAnsi="Times New Roman" w:cs="Times New Roman"/>
          <w:color w:val="222222"/>
          <w:sz w:val="24"/>
          <w:szCs w:val="24"/>
          <w:highlight w:val="white"/>
        </w:rPr>
        <w:t xml:space="preserve">, R., &amp; Robles, E. (2013). Content assessment of the primary biodiversity data published through GBIF network: Status, challenges and potentials. </w:t>
      </w:r>
      <w:r w:rsidRPr="00543503">
        <w:rPr>
          <w:rFonts w:ascii="Times New Roman" w:eastAsia="Times New Roman" w:hAnsi="Times New Roman" w:cs="Times New Roman"/>
          <w:i/>
          <w:iCs/>
          <w:color w:val="222222"/>
          <w:sz w:val="24"/>
          <w:szCs w:val="24"/>
          <w:highlight w:val="white"/>
        </w:rPr>
        <w:t>Biodiversity Informatics</w:t>
      </w:r>
      <w:r w:rsidRPr="00543503">
        <w:rPr>
          <w:rFonts w:ascii="Times New Roman" w:eastAsia="Times New Roman" w:hAnsi="Times New Roman" w:cs="Times New Roman"/>
          <w:color w:val="222222"/>
          <w:sz w:val="24"/>
          <w:szCs w:val="24"/>
          <w:highlight w:val="white"/>
        </w:rPr>
        <w:t xml:space="preserve">, </w:t>
      </w:r>
      <w:r w:rsidRPr="00543503">
        <w:rPr>
          <w:rFonts w:ascii="Times New Roman" w:eastAsia="Times New Roman" w:hAnsi="Times New Roman" w:cs="Times New Roman"/>
          <w:i/>
          <w:iCs/>
          <w:color w:val="222222"/>
          <w:sz w:val="24"/>
          <w:szCs w:val="24"/>
          <w:highlight w:val="white"/>
        </w:rPr>
        <w:t>8</w:t>
      </w:r>
      <w:r w:rsidRPr="00543503">
        <w:rPr>
          <w:rFonts w:ascii="Times New Roman" w:eastAsia="Times New Roman" w:hAnsi="Times New Roman" w:cs="Times New Roman"/>
          <w:color w:val="222222"/>
          <w:sz w:val="24"/>
          <w:szCs w:val="24"/>
          <w:highlight w:val="white"/>
        </w:rPr>
        <w:t xml:space="preserve">(2), Article 2. </w:t>
      </w:r>
      <w:hyperlink r:id="rId11" w:history="1">
        <w:r w:rsidRPr="00543503">
          <w:rPr>
            <w:rStyle w:val="Hyperlink"/>
            <w:rFonts w:ascii="Times New Roman" w:eastAsia="Times New Roman" w:hAnsi="Times New Roman" w:cs="Times New Roman"/>
            <w:sz w:val="24"/>
            <w:szCs w:val="24"/>
            <w:highlight w:val="white"/>
          </w:rPr>
          <w:t>https://doi.org/10.17161/bi.v8i2.4124</w:t>
        </w:r>
      </w:hyperlink>
    </w:p>
    <w:p w14:paraId="5E8B6A8E" w14:textId="77777777" w:rsidR="00B53B67" w:rsidRDefault="00D35F2C">
      <w:pPr>
        <w:spacing w:line="480" w:lineRule="auto"/>
        <w:ind w:left="720" w:hanging="720"/>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 xml:space="preserve">Gibbs, James P., K. Kristian </w:t>
      </w:r>
      <w:proofErr w:type="spellStart"/>
      <w:r>
        <w:rPr>
          <w:rFonts w:ascii="Times New Roman" w:eastAsia="Times New Roman" w:hAnsi="Times New Roman" w:cs="Times New Roman"/>
          <w:color w:val="222222"/>
          <w:sz w:val="24"/>
          <w:szCs w:val="24"/>
          <w:highlight w:val="white"/>
        </w:rPr>
        <w:t>Whiteleather</w:t>
      </w:r>
      <w:proofErr w:type="spellEnd"/>
      <w:r>
        <w:rPr>
          <w:rFonts w:ascii="Times New Roman" w:eastAsia="Times New Roman" w:hAnsi="Times New Roman" w:cs="Times New Roman"/>
          <w:color w:val="222222"/>
          <w:sz w:val="24"/>
          <w:szCs w:val="24"/>
          <w:highlight w:val="white"/>
        </w:rPr>
        <w:t xml:space="preserve">, and Frederick W. </w:t>
      </w:r>
      <w:proofErr w:type="spellStart"/>
      <w:r>
        <w:rPr>
          <w:rFonts w:ascii="Times New Roman" w:eastAsia="Times New Roman" w:hAnsi="Times New Roman" w:cs="Times New Roman"/>
          <w:color w:val="222222"/>
          <w:sz w:val="24"/>
          <w:szCs w:val="24"/>
          <w:highlight w:val="white"/>
        </w:rPr>
        <w:t>Schueler</w:t>
      </w:r>
      <w:proofErr w:type="spellEnd"/>
      <w:r>
        <w:rPr>
          <w:rFonts w:ascii="Times New Roman" w:eastAsia="Times New Roman" w:hAnsi="Times New Roman" w:cs="Times New Roman"/>
          <w:color w:val="222222"/>
          <w:sz w:val="24"/>
          <w:szCs w:val="24"/>
          <w:highlight w:val="white"/>
        </w:rPr>
        <w:t>. "Changes in frog and toad populations over 30 years in New York State." </w:t>
      </w:r>
      <w:r>
        <w:rPr>
          <w:rFonts w:ascii="Times New Roman" w:eastAsia="Times New Roman" w:hAnsi="Times New Roman" w:cs="Times New Roman"/>
          <w:i/>
          <w:color w:val="222222"/>
          <w:sz w:val="24"/>
          <w:szCs w:val="24"/>
          <w:highlight w:val="white"/>
        </w:rPr>
        <w:t>Ecological Applications</w:t>
      </w:r>
      <w:r>
        <w:rPr>
          <w:rFonts w:ascii="Times New Roman" w:eastAsia="Times New Roman" w:hAnsi="Times New Roman" w:cs="Times New Roman"/>
          <w:color w:val="222222"/>
          <w:sz w:val="24"/>
          <w:szCs w:val="24"/>
          <w:highlight w:val="white"/>
        </w:rPr>
        <w:t> 15.4 (2005): 1148-1157.</w:t>
      </w:r>
    </w:p>
    <w:p w14:paraId="2583AFA4" w14:textId="77777777" w:rsidR="00B53B67" w:rsidRDefault="00D35F2C">
      <w:pPr>
        <w:spacing w:line="480" w:lineRule="auto"/>
        <w:ind w:left="720" w:hanging="720"/>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Gibbs, James P. "Distribution of woodland amphibians along a forest fragmentation gradient." </w:t>
      </w:r>
      <w:r>
        <w:rPr>
          <w:rFonts w:ascii="Times New Roman" w:eastAsia="Times New Roman" w:hAnsi="Times New Roman" w:cs="Times New Roman"/>
          <w:i/>
          <w:color w:val="222222"/>
          <w:sz w:val="24"/>
          <w:szCs w:val="24"/>
          <w:highlight w:val="white"/>
        </w:rPr>
        <w:t>Landscape Ecology</w:t>
      </w:r>
      <w:r>
        <w:rPr>
          <w:rFonts w:ascii="Times New Roman" w:eastAsia="Times New Roman" w:hAnsi="Times New Roman" w:cs="Times New Roman"/>
          <w:color w:val="222222"/>
          <w:sz w:val="24"/>
          <w:szCs w:val="24"/>
          <w:highlight w:val="white"/>
        </w:rPr>
        <w:t> 13.4 (1998): 263-268.</w:t>
      </w:r>
    </w:p>
    <w:p w14:paraId="47F5E930" w14:textId="77777777" w:rsidR="00B53B67" w:rsidRDefault="00D35F2C">
      <w:pPr>
        <w:spacing w:line="480" w:lineRule="auto"/>
        <w:ind w:left="720" w:hanging="720"/>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lastRenderedPageBreak/>
        <w:t>Gibbs, James P., and W. Gregory Shriver. "Estimating the effects of road mortality on turtle populations." </w:t>
      </w:r>
      <w:r>
        <w:rPr>
          <w:rFonts w:ascii="Times New Roman" w:eastAsia="Times New Roman" w:hAnsi="Times New Roman" w:cs="Times New Roman"/>
          <w:i/>
          <w:color w:val="222222"/>
          <w:sz w:val="24"/>
          <w:szCs w:val="24"/>
          <w:highlight w:val="white"/>
        </w:rPr>
        <w:t>Conservation Biology</w:t>
      </w:r>
      <w:r>
        <w:rPr>
          <w:rFonts w:ascii="Times New Roman" w:eastAsia="Times New Roman" w:hAnsi="Times New Roman" w:cs="Times New Roman"/>
          <w:color w:val="222222"/>
          <w:sz w:val="24"/>
          <w:szCs w:val="24"/>
          <w:highlight w:val="white"/>
        </w:rPr>
        <w:t> 16.6 (2002): 1647-1652.</w:t>
      </w:r>
    </w:p>
    <w:p w14:paraId="3FFFC2A2" w14:textId="77777777" w:rsidR="00B53B67" w:rsidRDefault="00D35F2C">
      <w:pPr>
        <w:spacing w:line="480" w:lineRule="auto"/>
        <w:ind w:left="720" w:hanging="720"/>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Gibbs, James P., and David A. Steen. "Trends in sex ratios of turtles in the United States: implications of road mortality." </w:t>
      </w:r>
      <w:r>
        <w:rPr>
          <w:rFonts w:ascii="Times New Roman" w:eastAsia="Times New Roman" w:hAnsi="Times New Roman" w:cs="Times New Roman"/>
          <w:i/>
          <w:color w:val="222222"/>
          <w:sz w:val="24"/>
          <w:szCs w:val="24"/>
          <w:highlight w:val="white"/>
        </w:rPr>
        <w:t>Conservation Biology</w:t>
      </w:r>
      <w:r>
        <w:rPr>
          <w:rFonts w:ascii="Times New Roman" w:eastAsia="Times New Roman" w:hAnsi="Times New Roman" w:cs="Times New Roman"/>
          <w:color w:val="222222"/>
          <w:sz w:val="24"/>
          <w:szCs w:val="24"/>
          <w:highlight w:val="white"/>
        </w:rPr>
        <w:t> 19.2 (2005): 552-556.</w:t>
      </w:r>
    </w:p>
    <w:p w14:paraId="51DAA5C7" w14:textId="77777777" w:rsidR="00B53B67" w:rsidRDefault="00D35F2C">
      <w:pPr>
        <w:spacing w:line="480" w:lineRule="auto"/>
        <w:ind w:left="720" w:hanging="720"/>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 xml:space="preserve">Gill, Douglas E. "Effective population size and </w:t>
      </w:r>
      <w:proofErr w:type="spellStart"/>
      <w:r>
        <w:rPr>
          <w:rFonts w:ascii="Times New Roman" w:eastAsia="Times New Roman" w:hAnsi="Times New Roman" w:cs="Times New Roman"/>
          <w:color w:val="222222"/>
          <w:sz w:val="24"/>
          <w:szCs w:val="24"/>
          <w:highlight w:val="white"/>
        </w:rPr>
        <w:t>interdemic</w:t>
      </w:r>
      <w:proofErr w:type="spellEnd"/>
      <w:r>
        <w:rPr>
          <w:rFonts w:ascii="Times New Roman" w:eastAsia="Times New Roman" w:hAnsi="Times New Roman" w:cs="Times New Roman"/>
          <w:color w:val="222222"/>
          <w:sz w:val="24"/>
          <w:szCs w:val="24"/>
          <w:highlight w:val="white"/>
        </w:rPr>
        <w:t xml:space="preserve"> migration rates in a metapopulation of the red‐spotted newt, </w:t>
      </w:r>
      <w:proofErr w:type="spellStart"/>
      <w:r>
        <w:rPr>
          <w:rFonts w:ascii="Times New Roman" w:eastAsia="Times New Roman" w:hAnsi="Times New Roman" w:cs="Times New Roman"/>
          <w:color w:val="222222"/>
          <w:sz w:val="24"/>
          <w:szCs w:val="24"/>
          <w:highlight w:val="white"/>
        </w:rPr>
        <w:t>Notophthalmus</w:t>
      </w:r>
      <w:proofErr w:type="spellEnd"/>
      <w:r>
        <w:rPr>
          <w:rFonts w:ascii="Times New Roman" w:eastAsia="Times New Roman" w:hAnsi="Times New Roman" w:cs="Times New Roman"/>
          <w:color w:val="222222"/>
          <w:sz w:val="24"/>
          <w:szCs w:val="24"/>
          <w:highlight w:val="white"/>
        </w:rPr>
        <w:t xml:space="preserve"> </w:t>
      </w:r>
      <w:proofErr w:type="spellStart"/>
      <w:r>
        <w:rPr>
          <w:rFonts w:ascii="Times New Roman" w:eastAsia="Times New Roman" w:hAnsi="Times New Roman" w:cs="Times New Roman"/>
          <w:color w:val="222222"/>
          <w:sz w:val="24"/>
          <w:szCs w:val="24"/>
          <w:highlight w:val="white"/>
        </w:rPr>
        <w:t>viridescens</w:t>
      </w:r>
      <w:proofErr w:type="spellEnd"/>
      <w:r>
        <w:rPr>
          <w:rFonts w:ascii="Times New Roman" w:eastAsia="Times New Roman" w:hAnsi="Times New Roman" w:cs="Times New Roman"/>
          <w:color w:val="222222"/>
          <w:sz w:val="24"/>
          <w:szCs w:val="24"/>
          <w:highlight w:val="white"/>
        </w:rPr>
        <w:t xml:space="preserve"> (Rafinesque)." </w:t>
      </w:r>
      <w:r>
        <w:rPr>
          <w:rFonts w:ascii="Times New Roman" w:eastAsia="Times New Roman" w:hAnsi="Times New Roman" w:cs="Times New Roman"/>
          <w:i/>
          <w:color w:val="222222"/>
          <w:sz w:val="24"/>
          <w:szCs w:val="24"/>
          <w:highlight w:val="white"/>
        </w:rPr>
        <w:t>Evolution</w:t>
      </w:r>
      <w:r>
        <w:rPr>
          <w:rFonts w:ascii="Times New Roman" w:eastAsia="Times New Roman" w:hAnsi="Times New Roman" w:cs="Times New Roman"/>
          <w:color w:val="222222"/>
          <w:sz w:val="24"/>
          <w:szCs w:val="24"/>
          <w:highlight w:val="white"/>
        </w:rPr>
        <w:t> 32.4 (1978): 839-849.</w:t>
      </w:r>
    </w:p>
    <w:p w14:paraId="4F7E2FDC" w14:textId="77777777" w:rsidR="00790981" w:rsidRPr="00790981" w:rsidRDefault="00790981" w:rsidP="00790981">
      <w:pPr>
        <w:spacing w:line="480" w:lineRule="auto"/>
        <w:ind w:left="720" w:hanging="720"/>
        <w:rPr>
          <w:rFonts w:ascii="Times New Roman" w:eastAsia="Times New Roman" w:hAnsi="Times New Roman" w:cs="Times New Roman"/>
          <w:color w:val="222222"/>
          <w:sz w:val="24"/>
          <w:szCs w:val="24"/>
          <w:highlight w:val="white"/>
        </w:rPr>
      </w:pPr>
      <w:proofErr w:type="spellStart"/>
      <w:r w:rsidRPr="00790981">
        <w:rPr>
          <w:rFonts w:ascii="Times New Roman" w:eastAsia="Times New Roman" w:hAnsi="Times New Roman" w:cs="Times New Roman"/>
          <w:color w:val="222222"/>
          <w:sz w:val="24"/>
          <w:szCs w:val="24"/>
          <w:highlight w:val="white"/>
        </w:rPr>
        <w:t>Guisan</w:t>
      </w:r>
      <w:proofErr w:type="spellEnd"/>
      <w:r w:rsidRPr="00790981">
        <w:rPr>
          <w:rFonts w:ascii="Times New Roman" w:eastAsia="Times New Roman" w:hAnsi="Times New Roman" w:cs="Times New Roman"/>
          <w:color w:val="222222"/>
          <w:sz w:val="24"/>
          <w:szCs w:val="24"/>
          <w:highlight w:val="white"/>
        </w:rPr>
        <w:t xml:space="preserve">, A., Tingley, R., Baumgartner, J. B., </w:t>
      </w:r>
      <w:proofErr w:type="spellStart"/>
      <w:r w:rsidRPr="00790981">
        <w:rPr>
          <w:rFonts w:ascii="Times New Roman" w:eastAsia="Times New Roman" w:hAnsi="Times New Roman" w:cs="Times New Roman"/>
          <w:color w:val="222222"/>
          <w:sz w:val="24"/>
          <w:szCs w:val="24"/>
          <w:highlight w:val="white"/>
        </w:rPr>
        <w:t>Naujokaitis</w:t>
      </w:r>
      <w:proofErr w:type="spellEnd"/>
      <w:r w:rsidRPr="00790981">
        <w:rPr>
          <w:rFonts w:ascii="Times New Roman" w:eastAsia="Times New Roman" w:hAnsi="Times New Roman" w:cs="Times New Roman"/>
          <w:color w:val="222222"/>
          <w:sz w:val="24"/>
          <w:szCs w:val="24"/>
          <w:highlight w:val="white"/>
        </w:rPr>
        <w:t xml:space="preserve">‐Lewis, I., Sutcliffe, P. R., Tulloch, A. I. T., Regan, T. J., </w:t>
      </w:r>
      <w:proofErr w:type="spellStart"/>
      <w:r w:rsidRPr="00790981">
        <w:rPr>
          <w:rFonts w:ascii="Times New Roman" w:eastAsia="Times New Roman" w:hAnsi="Times New Roman" w:cs="Times New Roman"/>
          <w:color w:val="222222"/>
          <w:sz w:val="24"/>
          <w:szCs w:val="24"/>
          <w:highlight w:val="white"/>
        </w:rPr>
        <w:t>Brotons</w:t>
      </w:r>
      <w:proofErr w:type="spellEnd"/>
      <w:r w:rsidRPr="00790981">
        <w:rPr>
          <w:rFonts w:ascii="Times New Roman" w:eastAsia="Times New Roman" w:hAnsi="Times New Roman" w:cs="Times New Roman"/>
          <w:color w:val="222222"/>
          <w:sz w:val="24"/>
          <w:szCs w:val="24"/>
          <w:highlight w:val="white"/>
        </w:rPr>
        <w:t xml:space="preserve">, L., McDonald‐Madden, E., </w:t>
      </w:r>
      <w:proofErr w:type="spellStart"/>
      <w:r w:rsidRPr="00790981">
        <w:rPr>
          <w:rFonts w:ascii="Times New Roman" w:eastAsia="Times New Roman" w:hAnsi="Times New Roman" w:cs="Times New Roman"/>
          <w:color w:val="222222"/>
          <w:sz w:val="24"/>
          <w:szCs w:val="24"/>
          <w:highlight w:val="white"/>
        </w:rPr>
        <w:t>Mantyka</w:t>
      </w:r>
      <w:proofErr w:type="spellEnd"/>
      <w:r w:rsidRPr="00790981">
        <w:rPr>
          <w:rFonts w:ascii="Times New Roman" w:eastAsia="Times New Roman" w:hAnsi="Times New Roman" w:cs="Times New Roman"/>
          <w:color w:val="222222"/>
          <w:sz w:val="24"/>
          <w:szCs w:val="24"/>
          <w:highlight w:val="white"/>
        </w:rPr>
        <w:t xml:space="preserve">‐Pringle, C., Martin, T. G., Rhodes, J. R., </w:t>
      </w:r>
      <w:proofErr w:type="spellStart"/>
      <w:r w:rsidRPr="00790981">
        <w:rPr>
          <w:rFonts w:ascii="Times New Roman" w:eastAsia="Times New Roman" w:hAnsi="Times New Roman" w:cs="Times New Roman"/>
          <w:color w:val="222222"/>
          <w:sz w:val="24"/>
          <w:szCs w:val="24"/>
          <w:highlight w:val="white"/>
        </w:rPr>
        <w:t>Maggini</w:t>
      </w:r>
      <w:proofErr w:type="spellEnd"/>
      <w:r w:rsidRPr="00790981">
        <w:rPr>
          <w:rFonts w:ascii="Times New Roman" w:eastAsia="Times New Roman" w:hAnsi="Times New Roman" w:cs="Times New Roman"/>
          <w:color w:val="222222"/>
          <w:sz w:val="24"/>
          <w:szCs w:val="24"/>
          <w:highlight w:val="white"/>
        </w:rPr>
        <w:t xml:space="preserve">, R., </w:t>
      </w:r>
      <w:proofErr w:type="spellStart"/>
      <w:r w:rsidRPr="00790981">
        <w:rPr>
          <w:rFonts w:ascii="Times New Roman" w:eastAsia="Times New Roman" w:hAnsi="Times New Roman" w:cs="Times New Roman"/>
          <w:color w:val="222222"/>
          <w:sz w:val="24"/>
          <w:szCs w:val="24"/>
          <w:highlight w:val="white"/>
        </w:rPr>
        <w:t>Setterfield</w:t>
      </w:r>
      <w:proofErr w:type="spellEnd"/>
      <w:r w:rsidRPr="00790981">
        <w:rPr>
          <w:rFonts w:ascii="Times New Roman" w:eastAsia="Times New Roman" w:hAnsi="Times New Roman" w:cs="Times New Roman"/>
          <w:color w:val="222222"/>
          <w:sz w:val="24"/>
          <w:szCs w:val="24"/>
          <w:highlight w:val="white"/>
        </w:rPr>
        <w:t xml:space="preserve">, S. A., </w:t>
      </w:r>
      <w:proofErr w:type="spellStart"/>
      <w:r w:rsidRPr="00790981">
        <w:rPr>
          <w:rFonts w:ascii="Times New Roman" w:eastAsia="Times New Roman" w:hAnsi="Times New Roman" w:cs="Times New Roman"/>
          <w:color w:val="222222"/>
          <w:sz w:val="24"/>
          <w:szCs w:val="24"/>
          <w:highlight w:val="white"/>
        </w:rPr>
        <w:t>Elith</w:t>
      </w:r>
      <w:proofErr w:type="spellEnd"/>
      <w:r w:rsidRPr="00790981">
        <w:rPr>
          <w:rFonts w:ascii="Times New Roman" w:eastAsia="Times New Roman" w:hAnsi="Times New Roman" w:cs="Times New Roman"/>
          <w:color w:val="222222"/>
          <w:sz w:val="24"/>
          <w:szCs w:val="24"/>
          <w:highlight w:val="white"/>
        </w:rPr>
        <w:t xml:space="preserve">, J., Schwartz, M. W., </w:t>
      </w:r>
      <w:proofErr w:type="spellStart"/>
      <w:r w:rsidRPr="00790981">
        <w:rPr>
          <w:rFonts w:ascii="Times New Roman" w:eastAsia="Times New Roman" w:hAnsi="Times New Roman" w:cs="Times New Roman"/>
          <w:color w:val="222222"/>
          <w:sz w:val="24"/>
          <w:szCs w:val="24"/>
          <w:highlight w:val="white"/>
        </w:rPr>
        <w:t>Wintle</w:t>
      </w:r>
      <w:proofErr w:type="spellEnd"/>
      <w:r w:rsidRPr="00790981">
        <w:rPr>
          <w:rFonts w:ascii="Times New Roman" w:eastAsia="Times New Roman" w:hAnsi="Times New Roman" w:cs="Times New Roman"/>
          <w:color w:val="222222"/>
          <w:sz w:val="24"/>
          <w:szCs w:val="24"/>
          <w:highlight w:val="white"/>
        </w:rPr>
        <w:t xml:space="preserve">, B. A., </w:t>
      </w:r>
      <w:proofErr w:type="spellStart"/>
      <w:r w:rsidRPr="00790981">
        <w:rPr>
          <w:rFonts w:ascii="Times New Roman" w:eastAsia="Times New Roman" w:hAnsi="Times New Roman" w:cs="Times New Roman"/>
          <w:color w:val="222222"/>
          <w:sz w:val="24"/>
          <w:szCs w:val="24"/>
          <w:highlight w:val="white"/>
        </w:rPr>
        <w:t>Broennimann</w:t>
      </w:r>
      <w:proofErr w:type="spellEnd"/>
      <w:r w:rsidRPr="00790981">
        <w:rPr>
          <w:rFonts w:ascii="Times New Roman" w:eastAsia="Times New Roman" w:hAnsi="Times New Roman" w:cs="Times New Roman"/>
          <w:color w:val="222222"/>
          <w:sz w:val="24"/>
          <w:szCs w:val="24"/>
          <w:highlight w:val="white"/>
        </w:rPr>
        <w:t xml:space="preserve">, O., Austin, M., … Buckley, Y. M. (2013). Predicting species distributions for conservation decisions. </w:t>
      </w:r>
      <w:r w:rsidRPr="00790981">
        <w:rPr>
          <w:rFonts w:ascii="Times New Roman" w:eastAsia="Times New Roman" w:hAnsi="Times New Roman" w:cs="Times New Roman"/>
          <w:i/>
          <w:iCs/>
          <w:color w:val="222222"/>
          <w:sz w:val="24"/>
          <w:szCs w:val="24"/>
          <w:highlight w:val="white"/>
        </w:rPr>
        <w:t>Ecology Letters</w:t>
      </w:r>
      <w:r w:rsidRPr="00790981">
        <w:rPr>
          <w:rFonts w:ascii="Times New Roman" w:eastAsia="Times New Roman" w:hAnsi="Times New Roman" w:cs="Times New Roman"/>
          <w:color w:val="222222"/>
          <w:sz w:val="24"/>
          <w:szCs w:val="24"/>
          <w:highlight w:val="white"/>
        </w:rPr>
        <w:t xml:space="preserve">, </w:t>
      </w:r>
      <w:r w:rsidRPr="00790981">
        <w:rPr>
          <w:rFonts w:ascii="Times New Roman" w:eastAsia="Times New Roman" w:hAnsi="Times New Roman" w:cs="Times New Roman"/>
          <w:i/>
          <w:iCs/>
          <w:color w:val="222222"/>
          <w:sz w:val="24"/>
          <w:szCs w:val="24"/>
          <w:highlight w:val="white"/>
        </w:rPr>
        <w:t>16</w:t>
      </w:r>
      <w:r w:rsidRPr="00790981">
        <w:rPr>
          <w:rFonts w:ascii="Times New Roman" w:eastAsia="Times New Roman" w:hAnsi="Times New Roman" w:cs="Times New Roman"/>
          <w:color w:val="222222"/>
          <w:sz w:val="24"/>
          <w:szCs w:val="24"/>
          <w:highlight w:val="white"/>
        </w:rPr>
        <w:t xml:space="preserve">(12), 1424–1435. </w:t>
      </w:r>
      <w:hyperlink r:id="rId12" w:history="1">
        <w:r w:rsidRPr="00790981">
          <w:rPr>
            <w:rStyle w:val="Hyperlink"/>
            <w:rFonts w:ascii="Times New Roman" w:eastAsia="Times New Roman" w:hAnsi="Times New Roman" w:cs="Times New Roman"/>
            <w:sz w:val="24"/>
            <w:szCs w:val="24"/>
            <w:highlight w:val="white"/>
          </w:rPr>
          <w:t>https://doi.org/10.1111/ele.12189</w:t>
        </w:r>
      </w:hyperlink>
    </w:p>
    <w:p w14:paraId="112877B7" w14:textId="77777777" w:rsidR="00602585" w:rsidRPr="00602585" w:rsidRDefault="00602585" w:rsidP="00602585">
      <w:pPr>
        <w:spacing w:line="480" w:lineRule="auto"/>
        <w:ind w:left="720" w:hanging="720"/>
        <w:rPr>
          <w:rFonts w:ascii="Times New Roman" w:eastAsia="Times New Roman" w:hAnsi="Times New Roman" w:cs="Times New Roman"/>
          <w:color w:val="222222"/>
          <w:sz w:val="24"/>
          <w:szCs w:val="24"/>
          <w:highlight w:val="white"/>
        </w:rPr>
      </w:pPr>
      <w:r w:rsidRPr="00602585">
        <w:rPr>
          <w:rFonts w:ascii="Times New Roman" w:eastAsia="Times New Roman" w:hAnsi="Times New Roman" w:cs="Times New Roman"/>
          <w:color w:val="222222"/>
          <w:sz w:val="24"/>
          <w:szCs w:val="24"/>
          <w:highlight w:val="white"/>
        </w:rPr>
        <w:t xml:space="preserve">Haddad, N. M., </w:t>
      </w:r>
      <w:proofErr w:type="spellStart"/>
      <w:r w:rsidRPr="00602585">
        <w:rPr>
          <w:rFonts w:ascii="Times New Roman" w:eastAsia="Times New Roman" w:hAnsi="Times New Roman" w:cs="Times New Roman"/>
          <w:color w:val="222222"/>
          <w:sz w:val="24"/>
          <w:szCs w:val="24"/>
          <w:highlight w:val="white"/>
        </w:rPr>
        <w:t>Brudvig</w:t>
      </w:r>
      <w:proofErr w:type="spellEnd"/>
      <w:r w:rsidRPr="00602585">
        <w:rPr>
          <w:rFonts w:ascii="Times New Roman" w:eastAsia="Times New Roman" w:hAnsi="Times New Roman" w:cs="Times New Roman"/>
          <w:color w:val="222222"/>
          <w:sz w:val="24"/>
          <w:szCs w:val="24"/>
          <w:highlight w:val="white"/>
        </w:rPr>
        <w:t xml:space="preserve">, L. A., </w:t>
      </w:r>
      <w:proofErr w:type="spellStart"/>
      <w:r w:rsidRPr="00602585">
        <w:rPr>
          <w:rFonts w:ascii="Times New Roman" w:eastAsia="Times New Roman" w:hAnsi="Times New Roman" w:cs="Times New Roman"/>
          <w:color w:val="222222"/>
          <w:sz w:val="24"/>
          <w:szCs w:val="24"/>
          <w:highlight w:val="white"/>
        </w:rPr>
        <w:t>Clobert</w:t>
      </w:r>
      <w:proofErr w:type="spellEnd"/>
      <w:r w:rsidRPr="00602585">
        <w:rPr>
          <w:rFonts w:ascii="Times New Roman" w:eastAsia="Times New Roman" w:hAnsi="Times New Roman" w:cs="Times New Roman"/>
          <w:color w:val="222222"/>
          <w:sz w:val="24"/>
          <w:szCs w:val="24"/>
          <w:highlight w:val="white"/>
        </w:rPr>
        <w:t xml:space="preserve">, J., Davies, K. F., Gonzalez, A., Holt, R. D., Lovejoy, T. E., Sexton, J. O., Austin, M. P., Collins, C. D., Cook, W. M., </w:t>
      </w:r>
      <w:proofErr w:type="spellStart"/>
      <w:r w:rsidRPr="00602585">
        <w:rPr>
          <w:rFonts w:ascii="Times New Roman" w:eastAsia="Times New Roman" w:hAnsi="Times New Roman" w:cs="Times New Roman"/>
          <w:color w:val="222222"/>
          <w:sz w:val="24"/>
          <w:szCs w:val="24"/>
          <w:highlight w:val="white"/>
        </w:rPr>
        <w:t>Damschen</w:t>
      </w:r>
      <w:proofErr w:type="spellEnd"/>
      <w:r w:rsidRPr="00602585">
        <w:rPr>
          <w:rFonts w:ascii="Times New Roman" w:eastAsia="Times New Roman" w:hAnsi="Times New Roman" w:cs="Times New Roman"/>
          <w:color w:val="222222"/>
          <w:sz w:val="24"/>
          <w:szCs w:val="24"/>
          <w:highlight w:val="white"/>
        </w:rPr>
        <w:t xml:space="preserve">, E. I., Ewers, R. M., Foster, B. L., Jenkins, C. N., King, A. J., Laurance, W. F., Levey, D. J., </w:t>
      </w:r>
      <w:proofErr w:type="spellStart"/>
      <w:r w:rsidRPr="00602585">
        <w:rPr>
          <w:rFonts w:ascii="Times New Roman" w:eastAsia="Times New Roman" w:hAnsi="Times New Roman" w:cs="Times New Roman"/>
          <w:color w:val="222222"/>
          <w:sz w:val="24"/>
          <w:szCs w:val="24"/>
          <w:highlight w:val="white"/>
        </w:rPr>
        <w:t>Margules</w:t>
      </w:r>
      <w:proofErr w:type="spellEnd"/>
      <w:r w:rsidRPr="00602585">
        <w:rPr>
          <w:rFonts w:ascii="Times New Roman" w:eastAsia="Times New Roman" w:hAnsi="Times New Roman" w:cs="Times New Roman"/>
          <w:color w:val="222222"/>
          <w:sz w:val="24"/>
          <w:szCs w:val="24"/>
          <w:highlight w:val="white"/>
        </w:rPr>
        <w:t xml:space="preserve">, C. R., … Townshend, J. R. (2015). Habitat fragmentation and its lasting impact on Earth’s ecosystems. </w:t>
      </w:r>
      <w:r w:rsidRPr="00602585">
        <w:rPr>
          <w:rFonts w:ascii="Times New Roman" w:eastAsia="Times New Roman" w:hAnsi="Times New Roman" w:cs="Times New Roman"/>
          <w:i/>
          <w:iCs/>
          <w:color w:val="222222"/>
          <w:sz w:val="24"/>
          <w:szCs w:val="24"/>
          <w:highlight w:val="white"/>
        </w:rPr>
        <w:t>Science Advances</w:t>
      </w:r>
      <w:r w:rsidRPr="00602585">
        <w:rPr>
          <w:rFonts w:ascii="Times New Roman" w:eastAsia="Times New Roman" w:hAnsi="Times New Roman" w:cs="Times New Roman"/>
          <w:color w:val="222222"/>
          <w:sz w:val="24"/>
          <w:szCs w:val="24"/>
          <w:highlight w:val="white"/>
        </w:rPr>
        <w:t xml:space="preserve">, </w:t>
      </w:r>
      <w:r w:rsidRPr="00602585">
        <w:rPr>
          <w:rFonts w:ascii="Times New Roman" w:eastAsia="Times New Roman" w:hAnsi="Times New Roman" w:cs="Times New Roman"/>
          <w:i/>
          <w:iCs/>
          <w:color w:val="222222"/>
          <w:sz w:val="24"/>
          <w:szCs w:val="24"/>
          <w:highlight w:val="white"/>
        </w:rPr>
        <w:t>1</w:t>
      </w:r>
      <w:r w:rsidRPr="00602585">
        <w:rPr>
          <w:rFonts w:ascii="Times New Roman" w:eastAsia="Times New Roman" w:hAnsi="Times New Roman" w:cs="Times New Roman"/>
          <w:color w:val="222222"/>
          <w:sz w:val="24"/>
          <w:szCs w:val="24"/>
          <w:highlight w:val="white"/>
        </w:rPr>
        <w:t xml:space="preserve">(2), e1500052. </w:t>
      </w:r>
      <w:hyperlink r:id="rId13" w:history="1">
        <w:r w:rsidRPr="00602585">
          <w:rPr>
            <w:rStyle w:val="Hyperlink"/>
            <w:rFonts w:ascii="Times New Roman" w:eastAsia="Times New Roman" w:hAnsi="Times New Roman" w:cs="Times New Roman"/>
            <w:sz w:val="24"/>
            <w:szCs w:val="24"/>
            <w:highlight w:val="white"/>
          </w:rPr>
          <w:t>https://doi.org/10.1126/sciadv.1500052</w:t>
        </w:r>
      </w:hyperlink>
    </w:p>
    <w:p w14:paraId="4C16B6D5" w14:textId="77777777" w:rsidR="00B53B67" w:rsidRDefault="00D35F2C">
      <w:pPr>
        <w:spacing w:line="480" w:lineRule="auto"/>
        <w:ind w:left="720" w:hanging="720"/>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 xml:space="preserve">Harper, Elizabeth B., and Raymond D. </w:t>
      </w:r>
      <w:proofErr w:type="spellStart"/>
      <w:r>
        <w:rPr>
          <w:rFonts w:ascii="Times New Roman" w:eastAsia="Times New Roman" w:hAnsi="Times New Roman" w:cs="Times New Roman"/>
          <w:color w:val="222222"/>
          <w:sz w:val="24"/>
          <w:szCs w:val="24"/>
          <w:highlight w:val="white"/>
        </w:rPr>
        <w:t>Semlitsch</w:t>
      </w:r>
      <w:proofErr w:type="spellEnd"/>
      <w:r>
        <w:rPr>
          <w:rFonts w:ascii="Times New Roman" w:eastAsia="Times New Roman" w:hAnsi="Times New Roman" w:cs="Times New Roman"/>
          <w:color w:val="222222"/>
          <w:sz w:val="24"/>
          <w:szCs w:val="24"/>
          <w:highlight w:val="white"/>
        </w:rPr>
        <w:t>. "Density dependence in the terrestrial life history stage of two anurans." </w:t>
      </w:r>
      <w:proofErr w:type="spellStart"/>
      <w:r>
        <w:rPr>
          <w:rFonts w:ascii="Times New Roman" w:eastAsia="Times New Roman" w:hAnsi="Times New Roman" w:cs="Times New Roman"/>
          <w:i/>
          <w:color w:val="222222"/>
          <w:sz w:val="24"/>
          <w:szCs w:val="24"/>
          <w:highlight w:val="white"/>
        </w:rPr>
        <w:t>Oecologia</w:t>
      </w:r>
      <w:proofErr w:type="spellEnd"/>
      <w:r>
        <w:rPr>
          <w:rFonts w:ascii="Times New Roman" w:eastAsia="Times New Roman" w:hAnsi="Times New Roman" w:cs="Times New Roman"/>
          <w:color w:val="222222"/>
          <w:sz w:val="24"/>
          <w:szCs w:val="24"/>
          <w:highlight w:val="white"/>
        </w:rPr>
        <w:t> 153.4 (2007): 879-889.</w:t>
      </w:r>
    </w:p>
    <w:p w14:paraId="10568B92" w14:textId="77777777" w:rsidR="00790981" w:rsidRPr="00790981" w:rsidRDefault="00790981" w:rsidP="00790981">
      <w:pPr>
        <w:spacing w:line="480" w:lineRule="auto"/>
        <w:ind w:left="720" w:hanging="720"/>
        <w:rPr>
          <w:rFonts w:ascii="Times New Roman" w:eastAsia="Times New Roman" w:hAnsi="Times New Roman" w:cs="Times New Roman"/>
          <w:color w:val="222222"/>
          <w:sz w:val="24"/>
          <w:szCs w:val="24"/>
          <w:highlight w:val="white"/>
        </w:rPr>
      </w:pPr>
      <w:proofErr w:type="spellStart"/>
      <w:r w:rsidRPr="00790981">
        <w:rPr>
          <w:rFonts w:ascii="Times New Roman" w:eastAsia="Times New Roman" w:hAnsi="Times New Roman" w:cs="Times New Roman"/>
          <w:color w:val="222222"/>
          <w:sz w:val="24"/>
          <w:szCs w:val="24"/>
          <w:highlight w:val="white"/>
        </w:rPr>
        <w:lastRenderedPageBreak/>
        <w:t>Heberling</w:t>
      </w:r>
      <w:proofErr w:type="spellEnd"/>
      <w:r w:rsidRPr="00790981">
        <w:rPr>
          <w:rFonts w:ascii="Times New Roman" w:eastAsia="Times New Roman" w:hAnsi="Times New Roman" w:cs="Times New Roman"/>
          <w:color w:val="222222"/>
          <w:sz w:val="24"/>
          <w:szCs w:val="24"/>
          <w:highlight w:val="white"/>
        </w:rPr>
        <w:t xml:space="preserve">, J. M., Miller, J. T., </w:t>
      </w:r>
      <w:proofErr w:type="spellStart"/>
      <w:r w:rsidRPr="00790981">
        <w:rPr>
          <w:rFonts w:ascii="Times New Roman" w:eastAsia="Times New Roman" w:hAnsi="Times New Roman" w:cs="Times New Roman"/>
          <w:color w:val="222222"/>
          <w:sz w:val="24"/>
          <w:szCs w:val="24"/>
          <w:highlight w:val="white"/>
        </w:rPr>
        <w:t>Noesgaard</w:t>
      </w:r>
      <w:proofErr w:type="spellEnd"/>
      <w:r w:rsidRPr="00790981">
        <w:rPr>
          <w:rFonts w:ascii="Times New Roman" w:eastAsia="Times New Roman" w:hAnsi="Times New Roman" w:cs="Times New Roman"/>
          <w:color w:val="222222"/>
          <w:sz w:val="24"/>
          <w:szCs w:val="24"/>
          <w:highlight w:val="white"/>
        </w:rPr>
        <w:t xml:space="preserve">, D., </w:t>
      </w:r>
      <w:proofErr w:type="spellStart"/>
      <w:r w:rsidRPr="00790981">
        <w:rPr>
          <w:rFonts w:ascii="Times New Roman" w:eastAsia="Times New Roman" w:hAnsi="Times New Roman" w:cs="Times New Roman"/>
          <w:color w:val="222222"/>
          <w:sz w:val="24"/>
          <w:szCs w:val="24"/>
          <w:highlight w:val="white"/>
        </w:rPr>
        <w:t>Weingart</w:t>
      </w:r>
      <w:proofErr w:type="spellEnd"/>
      <w:r w:rsidRPr="00790981">
        <w:rPr>
          <w:rFonts w:ascii="Times New Roman" w:eastAsia="Times New Roman" w:hAnsi="Times New Roman" w:cs="Times New Roman"/>
          <w:color w:val="222222"/>
          <w:sz w:val="24"/>
          <w:szCs w:val="24"/>
          <w:highlight w:val="white"/>
        </w:rPr>
        <w:t xml:space="preserve">, S. B., &amp; </w:t>
      </w:r>
      <w:proofErr w:type="spellStart"/>
      <w:r w:rsidRPr="00790981">
        <w:rPr>
          <w:rFonts w:ascii="Times New Roman" w:eastAsia="Times New Roman" w:hAnsi="Times New Roman" w:cs="Times New Roman"/>
          <w:color w:val="222222"/>
          <w:sz w:val="24"/>
          <w:szCs w:val="24"/>
          <w:highlight w:val="white"/>
        </w:rPr>
        <w:t>Schigel</w:t>
      </w:r>
      <w:proofErr w:type="spellEnd"/>
      <w:r w:rsidRPr="00790981">
        <w:rPr>
          <w:rFonts w:ascii="Times New Roman" w:eastAsia="Times New Roman" w:hAnsi="Times New Roman" w:cs="Times New Roman"/>
          <w:color w:val="222222"/>
          <w:sz w:val="24"/>
          <w:szCs w:val="24"/>
          <w:highlight w:val="white"/>
        </w:rPr>
        <w:t xml:space="preserve">, D. (2021). Data integration enables global biodiversity synthesis. </w:t>
      </w:r>
      <w:r w:rsidRPr="00790981">
        <w:rPr>
          <w:rFonts w:ascii="Times New Roman" w:eastAsia="Times New Roman" w:hAnsi="Times New Roman" w:cs="Times New Roman"/>
          <w:i/>
          <w:iCs/>
          <w:color w:val="222222"/>
          <w:sz w:val="24"/>
          <w:szCs w:val="24"/>
          <w:highlight w:val="white"/>
        </w:rPr>
        <w:t>Proceedings of the National Academy of Sciences</w:t>
      </w:r>
      <w:r w:rsidRPr="00790981">
        <w:rPr>
          <w:rFonts w:ascii="Times New Roman" w:eastAsia="Times New Roman" w:hAnsi="Times New Roman" w:cs="Times New Roman"/>
          <w:color w:val="222222"/>
          <w:sz w:val="24"/>
          <w:szCs w:val="24"/>
          <w:highlight w:val="white"/>
        </w:rPr>
        <w:t xml:space="preserve">, </w:t>
      </w:r>
      <w:r w:rsidRPr="00790981">
        <w:rPr>
          <w:rFonts w:ascii="Times New Roman" w:eastAsia="Times New Roman" w:hAnsi="Times New Roman" w:cs="Times New Roman"/>
          <w:i/>
          <w:iCs/>
          <w:color w:val="222222"/>
          <w:sz w:val="24"/>
          <w:szCs w:val="24"/>
          <w:highlight w:val="white"/>
        </w:rPr>
        <w:t>118</w:t>
      </w:r>
      <w:r w:rsidRPr="00790981">
        <w:rPr>
          <w:rFonts w:ascii="Times New Roman" w:eastAsia="Times New Roman" w:hAnsi="Times New Roman" w:cs="Times New Roman"/>
          <w:color w:val="222222"/>
          <w:sz w:val="24"/>
          <w:szCs w:val="24"/>
          <w:highlight w:val="white"/>
        </w:rPr>
        <w:t xml:space="preserve">(6), e2018093118. </w:t>
      </w:r>
      <w:hyperlink r:id="rId14" w:history="1">
        <w:r w:rsidRPr="00790981">
          <w:rPr>
            <w:rStyle w:val="Hyperlink"/>
            <w:rFonts w:ascii="Times New Roman" w:eastAsia="Times New Roman" w:hAnsi="Times New Roman" w:cs="Times New Roman"/>
            <w:sz w:val="24"/>
            <w:szCs w:val="24"/>
            <w:highlight w:val="white"/>
          </w:rPr>
          <w:t>https://doi.org/10.1073/pnas.2018093118</w:t>
        </w:r>
      </w:hyperlink>
    </w:p>
    <w:p w14:paraId="1E70E6AB" w14:textId="77777777" w:rsidR="00B53B67" w:rsidRDefault="00D35F2C">
      <w:pPr>
        <w:spacing w:line="480" w:lineRule="auto"/>
        <w:ind w:left="720" w:hanging="720"/>
        <w:rPr>
          <w:rFonts w:ascii="Times New Roman" w:eastAsia="Times New Roman" w:hAnsi="Times New Roman" w:cs="Times New Roman"/>
          <w:color w:val="222222"/>
          <w:sz w:val="24"/>
          <w:szCs w:val="24"/>
          <w:highlight w:val="white"/>
        </w:rPr>
      </w:pPr>
      <w:proofErr w:type="spellStart"/>
      <w:r>
        <w:rPr>
          <w:rFonts w:ascii="Times New Roman" w:eastAsia="Times New Roman" w:hAnsi="Times New Roman" w:cs="Times New Roman"/>
          <w:color w:val="222222"/>
          <w:sz w:val="24"/>
          <w:szCs w:val="24"/>
          <w:highlight w:val="white"/>
        </w:rPr>
        <w:t>Heppell</w:t>
      </w:r>
      <w:proofErr w:type="spellEnd"/>
      <w:r>
        <w:rPr>
          <w:rFonts w:ascii="Times New Roman" w:eastAsia="Times New Roman" w:hAnsi="Times New Roman" w:cs="Times New Roman"/>
          <w:color w:val="222222"/>
          <w:sz w:val="24"/>
          <w:szCs w:val="24"/>
          <w:highlight w:val="white"/>
        </w:rPr>
        <w:t>, Selina S. "Application of life-history theory and population model analysis to turtle conservation." </w:t>
      </w:r>
      <w:proofErr w:type="spellStart"/>
      <w:r>
        <w:rPr>
          <w:rFonts w:ascii="Times New Roman" w:eastAsia="Times New Roman" w:hAnsi="Times New Roman" w:cs="Times New Roman"/>
          <w:i/>
          <w:color w:val="222222"/>
          <w:sz w:val="24"/>
          <w:szCs w:val="24"/>
          <w:highlight w:val="white"/>
        </w:rPr>
        <w:t>Copeia</w:t>
      </w:r>
      <w:proofErr w:type="spellEnd"/>
      <w:r>
        <w:rPr>
          <w:rFonts w:ascii="Times New Roman" w:eastAsia="Times New Roman" w:hAnsi="Times New Roman" w:cs="Times New Roman"/>
          <w:i/>
          <w:color w:val="222222"/>
          <w:sz w:val="24"/>
          <w:szCs w:val="24"/>
          <w:highlight w:val="white"/>
        </w:rPr>
        <w:t xml:space="preserve"> </w:t>
      </w:r>
      <w:r>
        <w:rPr>
          <w:rFonts w:ascii="Times New Roman" w:eastAsia="Times New Roman" w:hAnsi="Times New Roman" w:cs="Times New Roman"/>
          <w:color w:val="222222"/>
          <w:sz w:val="24"/>
          <w:szCs w:val="24"/>
          <w:highlight w:val="white"/>
        </w:rPr>
        <w:t>(1998): 367-375.</w:t>
      </w:r>
    </w:p>
    <w:p w14:paraId="56D8D2F0" w14:textId="77777777" w:rsidR="00B14AE7" w:rsidRPr="00B14AE7" w:rsidRDefault="00B14AE7" w:rsidP="00B14AE7">
      <w:pPr>
        <w:spacing w:line="480" w:lineRule="auto"/>
        <w:ind w:left="720" w:hanging="720"/>
        <w:rPr>
          <w:rFonts w:ascii="Times New Roman" w:eastAsia="Times New Roman" w:hAnsi="Times New Roman" w:cs="Times New Roman"/>
          <w:sz w:val="24"/>
          <w:szCs w:val="24"/>
        </w:rPr>
      </w:pPr>
      <w:proofErr w:type="spellStart"/>
      <w:r w:rsidRPr="00B14AE7">
        <w:rPr>
          <w:rFonts w:ascii="Times New Roman" w:eastAsia="Times New Roman" w:hAnsi="Times New Roman" w:cs="Times New Roman"/>
          <w:sz w:val="24"/>
          <w:szCs w:val="24"/>
        </w:rPr>
        <w:t>Hijmans</w:t>
      </w:r>
      <w:proofErr w:type="spellEnd"/>
      <w:r w:rsidRPr="00B14AE7">
        <w:rPr>
          <w:rFonts w:ascii="Times New Roman" w:eastAsia="Times New Roman" w:hAnsi="Times New Roman" w:cs="Times New Roman"/>
          <w:sz w:val="24"/>
          <w:szCs w:val="24"/>
        </w:rPr>
        <w:t>, R. J., Cameron, S. E., Parra, J. L., Jones, P. G., Jarvis, A. 2005. Very high resolution interpolated climate surfaces for global land areas. </w:t>
      </w:r>
      <w:r w:rsidRPr="00B14AE7">
        <w:rPr>
          <w:rFonts w:ascii="Times New Roman" w:eastAsia="Times New Roman" w:hAnsi="Times New Roman" w:cs="Times New Roman"/>
          <w:i/>
          <w:iCs/>
          <w:sz w:val="24"/>
          <w:szCs w:val="24"/>
        </w:rPr>
        <w:t>International Journal of Climatology</w:t>
      </w:r>
      <w:r w:rsidRPr="00B14AE7">
        <w:rPr>
          <w:rFonts w:ascii="Times New Roman" w:eastAsia="Times New Roman" w:hAnsi="Times New Roman" w:cs="Times New Roman"/>
          <w:sz w:val="24"/>
          <w:szCs w:val="24"/>
        </w:rPr>
        <w:t>. 25: 1965-1978.</w:t>
      </w:r>
    </w:p>
    <w:p w14:paraId="56F874ED" w14:textId="77777777" w:rsidR="00206281" w:rsidRDefault="00206281">
      <w:pPr>
        <w:spacing w:line="480" w:lineRule="auto"/>
        <w:ind w:left="720" w:hanging="720"/>
        <w:rPr>
          <w:rFonts w:ascii="Times New Roman" w:eastAsia="Times New Roman" w:hAnsi="Times New Roman" w:cs="Times New Roman"/>
          <w:sz w:val="24"/>
          <w:szCs w:val="24"/>
        </w:rPr>
      </w:pPr>
      <w:proofErr w:type="spellStart"/>
      <w:r w:rsidRPr="002B35B1">
        <w:rPr>
          <w:rFonts w:ascii="Times New Roman" w:eastAsia="Times New Roman" w:hAnsi="Times New Roman" w:cs="Times New Roman"/>
          <w:sz w:val="24"/>
          <w:szCs w:val="24"/>
        </w:rPr>
        <w:t>Karraker</w:t>
      </w:r>
      <w:proofErr w:type="spellEnd"/>
      <w:r w:rsidRPr="002B35B1">
        <w:rPr>
          <w:rFonts w:ascii="Times New Roman" w:eastAsia="Times New Roman" w:hAnsi="Times New Roman" w:cs="Times New Roman"/>
          <w:sz w:val="24"/>
          <w:szCs w:val="24"/>
        </w:rPr>
        <w:t xml:space="preserve">, N. E., Gibbs, J. P., &amp; </w:t>
      </w:r>
      <w:proofErr w:type="spellStart"/>
      <w:r w:rsidRPr="002B35B1">
        <w:rPr>
          <w:rFonts w:ascii="Times New Roman" w:eastAsia="Times New Roman" w:hAnsi="Times New Roman" w:cs="Times New Roman"/>
          <w:sz w:val="24"/>
          <w:szCs w:val="24"/>
        </w:rPr>
        <w:t>Vonesh</w:t>
      </w:r>
      <w:proofErr w:type="spellEnd"/>
      <w:r w:rsidRPr="002B35B1">
        <w:rPr>
          <w:rFonts w:ascii="Times New Roman" w:eastAsia="Times New Roman" w:hAnsi="Times New Roman" w:cs="Times New Roman"/>
          <w:sz w:val="24"/>
          <w:szCs w:val="24"/>
        </w:rPr>
        <w:t xml:space="preserve">, J. R. (2008). Impacts of Road Deicing Salt on the Demography of Vernal Pool-Breeding Amphibians. </w:t>
      </w:r>
      <w:r w:rsidRPr="002B35B1">
        <w:rPr>
          <w:rFonts w:ascii="Times New Roman" w:eastAsia="Times New Roman" w:hAnsi="Times New Roman" w:cs="Times New Roman"/>
          <w:i/>
          <w:iCs/>
          <w:sz w:val="24"/>
          <w:szCs w:val="24"/>
        </w:rPr>
        <w:t>Ecological Applications</w:t>
      </w:r>
      <w:r w:rsidRPr="002B35B1">
        <w:rPr>
          <w:rFonts w:ascii="Times New Roman" w:eastAsia="Times New Roman" w:hAnsi="Times New Roman" w:cs="Times New Roman"/>
          <w:sz w:val="24"/>
          <w:szCs w:val="24"/>
        </w:rPr>
        <w:t xml:space="preserve">, </w:t>
      </w:r>
      <w:r w:rsidRPr="002B35B1">
        <w:rPr>
          <w:rFonts w:ascii="Times New Roman" w:eastAsia="Times New Roman" w:hAnsi="Times New Roman" w:cs="Times New Roman"/>
          <w:i/>
          <w:iCs/>
          <w:sz w:val="24"/>
          <w:szCs w:val="24"/>
        </w:rPr>
        <w:t>18</w:t>
      </w:r>
      <w:r w:rsidRPr="002B35B1">
        <w:rPr>
          <w:rFonts w:ascii="Times New Roman" w:eastAsia="Times New Roman" w:hAnsi="Times New Roman" w:cs="Times New Roman"/>
          <w:sz w:val="24"/>
          <w:szCs w:val="24"/>
        </w:rPr>
        <w:t>(3), 724–734.</w:t>
      </w:r>
    </w:p>
    <w:p w14:paraId="6C4DE710" w14:textId="37767878" w:rsidR="00B53B67" w:rsidRDefault="00D35F2C">
      <w:pPr>
        <w:spacing w:line="480" w:lineRule="auto"/>
        <w:ind w:left="720" w:hanging="720"/>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Kass</w:t>
      </w:r>
      <w:proofErr w:type="spellEnd"/>
      <w:r>
        <w:rPr>
          <w:rFonts w:ascii="Times New Roman" w:eastAsia="Times New Roman" w:hAnsi="Times New Roman" w:cs="Times New Roman"/>
          <w:sz w:val="24"/>
          <w:szCs w:val="24"/>
        </w:rPr>
        <w:t xml:space="preserve">, Jamie M., et al. "Wallace: A flexible platform for reproducible modeling of species niches and distributions built for community expansion." </w:t>
      </w:r>
      <w:r>
        <w:rPr>
          <w:rFonts w:ascii="Times New Roman" w:eastAsia="Times New Roman" w:hAnsi="Times New Roman" w:cs="Times New Roman"/>
          <w:i/>
          <w:sz w:val="24"/>
          <w:szCs w:val="24"/>
        </w:rPr>
        <w:t>Methods in Ecology and Evolution</w:t>
      </w:r>
      <w:r>
        <w:rPr>
          <w:rFonts w:ascii="Times New Roman" w:eastAsia="Times New Roman" w:hAnsi="Times New Roman" w:cs="Times New Roman"/>
          <w:sz w:val="24"/>
          <w:szCs w:val="24"/>
        </w:rPr>
        <w:t xml:space="preserve"> 9.4 (2018): 1151-1156.</w:t>
      </w:r>
    </w:p>
    <w:p w14:paraId="661F2E4C" w14:textId="77777777" w:rsidR="00602585" w:rsidRPr="00602585" w:rsidRDefault="00602585" w:rsidP="00602585">
      <w:pPr>
        <w:spacing w:line="480" w:lineRule="auto"/>
        <w:ind w:left="720" w:hanging="720"/>
        <w:rPr>
          <w:rFonts w:ascii="Times New Roman" w:eastAsia="Times New Roman" w:hAnsi="Times New Roman" w:cs="Times New Roman"/>
          <w:color w:val="222222"/>
          <w:sz w:val="24"/>
          <w:szCs w:val="24"/>
          <w:highlight w:val="white"/>
        </w:rPr>
      </w:pPr>
      <w:r w:rsidRPr="00602585">
        <w:rPr>
          <w:rFonts w:ascii="Times New Roman" w:eastAsia="Times New Roman" w:hAnsi="Times New Roman" w:cs="Times New Roman"/>
          <w:color w:val="222222"/>
          <w:sz w:val="24"/>
          <w:szCs w:val="24"/>
          <w:highlight w:val="white"/>
        </w:rPr>
        <w:t xml:space="preserve">Keller, I., &amp; </w:t>
      </w:r>
      <w:proofErr w:type="spellStart"/>
      <w:r w:rsidRPr="00602585">
        <w:rPr>
          <w:rFonts w:ascii="Times New Roman" w:eastAsia="Times New Roman" w:hAnsi="Times New Roman" w:cs="Times New Roman"/>
          <w:color w:val="222222"/>
          <w:sz w:val="24"/>
          <w:szCs w:val="24"/>
          <w:highlight w:val="white"/>
        </w:rPr>
        <w:t>Largiadèr</w:t>
      </w:r>
      <w:proofErr w:type="spellEnd"/>
      <w:r w:rsidRPr="00602585">
        <w:rPr>
          <w:rFonts w:ascii="Times New Roman" w:eastAsia="Times New Roman" w:hAnsi="Times New Roman" w:cs="Times New Roman"/>
          <w:color w:val="222222"/>
          <w:sz w:val="24"/>
          <w:szCs w:val="24"/>
          <w:highlight w:val="white"/>
        </w:rPr>
        <w:t xml:space="preserve">, C. R. (2003). Recent habitat fragmentation caused by major roads leads to reduction of gene flow and loss of genetic variability in ground beetles. </w:t>
      </w:r>
      <w:r w:rsidRPr="00602585">
        <w:rPr>
          <w:rFonts w:ascii="Times New Roman" w:eastAsia="Times New Roman" w:hAnsi="Times New Roman" w:cs="Times New Roman"/>
          <w:i/>
          <w:iCs/>
          <w:color w:val="222222"/>
          <w:sz w:val="24"/>
          <w:szCs w:val="24"/>
          <w:highlight w:val="white"/>
        </w:rPr>
        <w:t>Proceedings of the Royal Society B: Biological Sciences</w:t>
      </w:r>
      <w:r w:rsidRPr="00602585">
        <w:rPr>
          <w:rFonts w:ascii="Times New Roman" w:eastAsia="Times New Roman" w:hAnsi="Times New Roman" w:cs="Times New Roman"/>
          <w:color w:val="222222"/>
          <w:sz w:val="24"/>
          <w:szCs w:val="24"/>
          <w:highlight w:val="white"/>
        </w:rPr>
        <w:t xml:space="preserve">, </w:t>
      </w:r>
      <w:r w:rsidRPr="00602585">
        <w:rPr>
          <w:rFonts w:ascii="Times New Roman" w:eastAsia="Times New Roman" w:hAnsi="Times New Roman" w:cs="Times New Roman"/>
          <w:i/>
          <w:iCs/>
          <w:color w:val="222222"/>
          <w:sz w:val="24"/>
          <w:szCs w:val="24"/>
          <w:highlight w:val="white"/>
        </w:rPr>
        <w:t>270</w:t>
      </w:r>
      <w:r w:rsidRPr="00602585">
        <w:rPr>
          <w:rFonts w:ascii="Times New Roman" w:eastAsia="Times New Roman" w:hAnsi="Times New Roman" w:cs="Times New Roman"/>
          <w:color w:val="222222"/>
          <w:sz w:val="24"/>
          <w:szCs w:val="24"/>
          <w:highlight w:val="white"/>
        </w:rPr>
        <w:t xml:space="preserve">(1513), 417–423. </w:t>
      </w:r>
      <w:hyperlink r:id="rId15" w:history="1">
        <w:r w:rsidRPr="00602585">
          <w:rPr>
            <w:rStyle w:val="Hyperlink"/>
            <w:rFonts w:ascii="Times New Roman" w:eastAsia="Times New Roman" w:hAnsi="Times New Roman" w:cs="Times New Roman"/>
            <w:sz w:val="24"/>
            <w:szCs w:val="24"/>
            <w:highlight w:val="white"/>
          </w:rPr>
          <w:t>https://doi.org/10.1098/rspb.2002.2247</w:t>
        </w:r>
      </w:hyperlink>
    </w:p>
    <w:p w14:paraId="03A652D1" w14:textId="77777777" w:rsidR="00B53B67" w:rsidRDefault="00D35F2C">
      <w:pPr>
        <w:spacing w:line="480" w:lineRule="auto"/>
        <w:ind w:left="720" w:hanging="720"/>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Knapp, Shannon M., et al. "Initial effects of clearcutting and alternative silvicultural practices on terrestrial salamander abundance." </w:t>
      </w:r>
      <w:r>
        <w:rPr>
          <w:rFonts w:ascii="Times New Roman" w:eastAsia="Times New Roman" w:hAnsi="Times New Roman" w:cs="Times New Roman"/>
          <w:i/>
          <w:color w:val="222222"/>
          <w:sz w:val="24"/>
          <w:szCs w:val="24"/>
          <w:highlight w:val="white"/>
        </w:rPr>
        <w:t>Conservation Biology</w:t>
      </w:r>
      <w:r>
        <w:rPr>
          <w:rFonts w:ascii="Times New Roman" w:eastAsia="Times New Roman" w:hAnsi="Times New Roman" w:cs="Times New Roman"/>
          <w:color w:val="222222"/>
          <w:sz w:val="24"/>
          <w:szCs w:val="24"/>
          <w:highlight w:val="white"/>
        </w:rPr>
        <w:t xml:space="preserve"> 17.3 (2003): 752-762. </w:t>
      </w:r>
    </w:p>
    <w:p w14:paraId="1EC3D519" w14:textId="77777777" w:rsidR="00B53B67" w:rsidRDefault="00D35F2C">
      <w:pPr>
        <w:spacing w:line="480" w:lineRule="auto"/>
        <w:ind w:left="720" w:hanging="720"/>
        <w:rPr>
          <w:rFonts w:ascii="Times New Roman" w:eastAsia="Times New Roman" w:hAnsi="Times New Roman" w:cs="Times New Roman"/>
          <w:color w:val="222222"/>
          <w:sz w:val="32"/>
          <w:szCs w:val="32"/>
          <w:highlight w:val="white"/>
        </w:rPr>
      </w:pPr>
      <w:r>
        <w:rPr>
          <w:rFonts w:ascii="Times New Roman" w:eastAsia="Times New Roman" w:hAnsi="Times New Roman" w:cs="Times New Roman"/>
          <w:color w:val="222222"/>
          <w:sz w:val="24"/>
          <w:szCs w:val="24"/>
          <w:highlight w:val="white"/>
        </w:rPr>
        <w:lastRenderedPageBreak/>
        <w:t>Levin, Simon A. "Dispersion and population interactions." </w:t>
      </w:r>
      <w:r>
        <w:rPr>
          <w:rFonts w:ascii="Times New Roman" w:eastAsia="Times New Roman" w:hAnsi="Times New Roman" w:cs="Times New Roman"/>
          <w:i/>
          <w:color w:val="222222"/>
          <w:sz w:val="24"/>
          <w:szCs w:val="24"/>
          <w:highlight w:val="white"/>
        </w:rPr>
        <w:t>The American Naturalist</w:t>
      </w:r>
      <w:r>
        <w:rPr>
          <w:rFonts w:ascii="Times New Roman" w:eastAsia="Times New Roman" w:hAnsi="Times New Roman" w:cs="Times New Roman"/>
          <w:color w:val="222222"/>
          <w:sz w:val="24"/>
          <w:szCs w:val="24"/>
          <w:highlight w:val="white"/>
        </w:rPr>
        <w:t> 108.960 (1974): 207-228.</w:t>
      </w:r>
    </w:p>
    <w:p w14:paraId="78D71E31" w14:textId="77777777" w:rsidR="00D304E6" w:rsidRPr="00D304E6" w:rsidRDefault="00D304E6" w:rsidP="00D304E6">
      <w:pPr>
        <w:spacing w:line="480" w:lineRule="auto"/>
        <w:ind w:left="720" w:hanging="720"/>
        <w:rPr>
          <w:rFonts w:ascii="Times New Roman" w:eastAsia="Times New Roman" w:hAnsi="Times New Roman" w:cs="Times New Roman"/>
          <w:color w:val="222222"/>
          <w:sz w:val="24"/>
          <w:szCs w:val="24"/>
          <w:highlight w:val="white"/>
        </w:rPr>
      </w:pPr>
      <w:r w:rsidRPr="00D304E6">
        <w:rPr>
          <w:rFonts w:ascii="Times New Roman" w:eastAsia="Times New Roman" w:hAnsi="Times New Roman" w:cs="Times New Roman"/>
          <w:color w:val="222222"/>
          <w:sz w:val="24"/>
          <w:szCs w:val="24"/>
          <w:highlight w:val="white"/>
        </w:rPr>
        <w:t xml:space="preserve">Loiselle, B. A., Howell, C. A., Graham, C. H., </w:t>
      </w:r>
      <w:proofErr w:type="spellStart"/>
      <w:r w:rsidRPr="00D304E6">
        <w:rPr>
          <w:rFonts w:ascii="Times New Roman" w:eastAsia="Times New Roman" w:hAnsi="Times New Roman" w:cs="Times New Roman"/>
          <w:color w:val="222222"/>
          <w:sz w:val="24"/>
          <w:szCs w:val="24"/>
          <w:highlight w:val="white"/>
        </w:rPr>
        <w:t>Goerck</w:t>
      </w:r>
      <w:proofErr w:type="spellEnd"/>
      <w:r w:rsidRPr="00D304E6">
        <w:rPr>
          <w:rFonts w:ascii="Times New Roman" w:eastAsia="Times New Roman" w:hAnsi="Times New Roman" w:cs="Times New Roman"/>
          <w:color w:val="222222"/>
          <w:sz w:val="24"/>
          <w:szCs w:val="24"/>
          <w:highlight w:val="white"/>
        </w:rPr>
        <w:t xml:space="preserve">, J. M., Brooks, T., Smith, K. G., &amp; Williams, P. H. (2003). Avoiding Pitfalls of Using Species Distribution Models in Conservation Planning. </w:t>
      </w:r>
      <w:r w:rsidRPr="00D304E6">
        <w:rPr>
          <w:rFonts w:ascii="Times New Roman" w:eastAsia="Times New Roman" w:hAnsi="Times New Roman" w:cs="Times New Roman"/>
          <w:i/>
          <w:iCs/>
          <w:color w:val="222222"/>
          <w:sz w:val="24"/>
          <w:szCs w:val="24"/>
          <w:highlight w:val="white"/>
        </w:rPr>
        <w:t>Conservation Biology</w:t>
      </w:r>
      <w:r w:rsidRPr="00D304E6">
        <w:rPr>
          <w:rFonts w:ascii="Times New Roman" w:eastAsia="Times New Roman" w:hAnsi="Times New Roman" w:cs="Times New Roman"/>
          <w:color w:val="222222"/>
          <w:sz w:val="24"/>
          <w:szCs w:val="24"/>
          <w:highlight w:val="white"/>
        </w:rPr>
        <w:t xml:space="preserve">, </w:t>
      </w:r>
      <w:r w:rsidRPr="00D304E6">
        <w:rPr>
          <w:rFonts w:ascii="Times New Roman" w:eastAsia="Times New Roman" w:hAnsi="Times New Roman" w:cs="Times New Roman"/>
          <w:i/>
          <w:iCs/>
          <w:color w:val="222222"/>
          <w:sz w:val="24"/>
          <w:szCs w:val="24"/>
          <w:highlight w:val="white"/>
        </w:rPr>
        <w:t>17</w:t>
      </w:r>
      <w:r w:rsidRPr="00D304E6">
        <w:rPr>
          <w:rFonts w:ascii="Times New Roman" w:eastAsia="Times New Roman" w:hAnsi="Times New Roman" w:cs="Times New Roman"/>
          <w:color w:val="222222"/>
          <w:sz w:val="24"/>
          <w:szCs w:val="24"/>
          <w:highlight w:val="white"/>
        </w:rPr>
        <w:t xml:space="preserve">(6), 1591–1600. </w:t>
      </w:r>
      <w:hyperlink r:id="rId16" w:history="1">
        <w:r w:rsidRPr="00D304E6">
          <w:rPr>
            <w:rStyle w:val="Hyperlink"/>
            <w:rFonts w:ascii="Times New Roman" w:eastAsia="Times New Roman" w:hAnsi="Times New Roman" w:cs="Times New Roman"/>
            <w:sz w:val="24"/>
            <w:szCs w:val="24"/>
            <w:highlight w:val="white"/>
          </w:rPr>
          <w:t>https://doi.org/10.1111/j.1523-1739.2003.00233.x</w:t>
        </w:r>
      </w:hyperlink>
    </w:p>
    <w:p w14:paraId="59D2EA43" w14:textId="77777777" w:rsidR="00B53B67" w:rsidRDefault="00D35F2C">
      <w:pPr>
        <w:spacing w:line="480" w:lineRule="auto"/>
        <w:ind w:left="720" w:hanging="720"/>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 xml:space="preserve">Marsh, David M., and Peter C. </w:t>
      </w:r>
      <w:proofErr w:type="spellStart"/>
      <w:r>
        <w:rPr>
          <w:rFonts w:ascii="Times New Roman" w:eastAsia="Times New Roman" w:hAnsi="Times New Roman" w:cs="Times New Roman"/>
          <w:color w:val="222222"/>
          <w:sz w:val="24"/>
          <w:szCs w:val="24"/>
          <w:highlight w:val="white"/>
        </w:rPr>
        <w:t>Trenham</w:t>
      </w:r>
      <w:proofErr w:type="spellEnd"/>
      <w:r>
        <w:rPr>
          <w:rFonts w:ascii="Times New Roman" w:eastAsia="Times New Roman" w:hAnsi="Times New Roman" w:cs="Times New Roman"/>
          <w:color w:val="222222"/>
          <w:sz w:val="24"/>
          <w:szCs w:val="24"/>
          <w:highlight w:val="white"/>
        </w:rPr>
        <w:t>. "Metapopulation dynamics and amphibian conservation." </w:t>
      </w:r>
      <w:r>
        <w:rPr>
          <w:rFonts w:ascii="Times New Roman" w:eastAsia="Times New Roman" w:hAnsi="Times New Roman" w:cs="Times New Roman"/>
          <w:i/>
          <w:color w:val="222222"/>
          <w:sz w:val="24"/>
          <w:szCs w:val="24"/>
          <w:highlight w:val="white"/>
        </w:rPr>
        <w:t>Conservation biology</w:t>
      </w:r>
      <w:r>
        <w:rPr>
          <w:rFonts w:ascii="Times New Roman" w:eastAsia="Times New Roman" w:hAnsi="Times New Roman" w:cs="Times New Roman"/>
          <w:color w:val="222222"/>
          <w:sz w:val="24"/>
          <w:szCs w:val="24"/>
          <w:highlight w:val="white"/>
        </w:rPr>
        <w:t>15.1 (2001): 40-49.</w:t>
      </w:r>
    </w:p>
    <w:p w14:paraId="0B71DF70" w14:textId="77777777" w:rsidR="00B53B67" w:rsidRDefault="00D35F2C">
      <w:pPr>
        <w:spacing w:line="480" w:lineRule="auto"/>
        <w:ind w:left="720" w:hanging="720"/>
        <w:rPr>
          <w:rFonts w:ascii="Times New Roman" w:eastAsia="Times New Roman" w:hAnsi="Times New Roman" w:cs="Times New Roman"/>
          <w:color w:val="222222"/>
          <w:sz w:val="24"/>
          <w:szCs w:val="24"/>
          <w:highlight w:val="white"/>
        </w:rPr>
      </w:pPr>
      <w:proofErr w:type="spellStart"/>
      <w:r>
        <w:rPr>
          <w:rFonts w:ascii="Times New Roman" w:eastAsia="Times New Roman" w:hAnsi="Times New Roman" w:cs="Times New Roman"/>
          <w:color w:val="222222"/>
          <w:sz w:val="24"/>
          <w:szCs w:val="24"/>
          <w:highlight w:val="white"/>
        </w:rPr>
        <w:t>Martof</w:t>
      </w:r>
      <w:proofErr w:type="spellEnd"/>
      <w:r>
        <w:rPr>
          <w:rFonts w:ascii="Times New Roman" w:eastAsia="Times New Roman" w:hAnsi="Times New Roman" w:cs="Times New Roman"/>
          <w:color w:val="222222"/>
          <w:sz w:val="24"/>
          <w:szCs w:val="24"/>
          <w:highlight w:val="white"/>
        </w:rPr>
        <w:t xml:space="preserve">, Bernard. "Home range and movements of the green frog, Rana </w:t>
      </w:r>
      <w:proofErr w:type="spellStart"/>
      <w:r>
        <w:rPr>
          <w:rFonts w:ascii="Times New Roman" w:eastAsia="Times New Roman" w:hAnsi="Times New Roman" w:cs="Times New Roman"/>
          <w:color w:val="222222"/>
          <w:sz w:val="24"/>
          <w:szCs w:val="24"/>
          <w:highlight w:val="white"/>
        </w:rPr>
        <w:t>clamitans</w:t>
      </w:r>
      <w:proofErr w:type="spellEnd"/>
      <w:r>
        <w:rPr>
          <w:rFonts w:ascii="Times New Roman" w:eastAsia="Times New Roman" w:hAnsi="Times New Roman" w:cs="Times New Roman"/>
          <w:color w:val="222222"/>
          <w:sz w:val="24"/>
          <w:szCs w:val="24"/>
          <w:highlight w:val="white"/>
        </w:rPr>
        <w:t>." </w:t>
      </w:r>
      <w:r>
        <w:rPr>
          <w:rFonts w:ascii="Times New Roman" w:eastAsia="Times New Roman" w:hAnsi="Times New Roman" w:cs="Times New Roman"/>
          <w:i/>
          <w:color w:val="222222"/>
          <w:sz w:val="24"/>
          <w:szCs w:val="24"/>
          <w:highlight w:val="white"/>
        </w:rPr>
        <w:t>Ecology</w:t>
      </w:r>
      <w:r>
        <w:rPr>
          <w:rFonts w:ascii="Times New Roman" w:eastAsia="Times New Roman" w:hAnsi="Times New Roman" w:cs="Times New Roman"/>
          <w:color w:val="222222"/>
          <w:sz w:val="24"/>
          <w:szCs w:val="24"/>
          <w:highlight w:val="white"/>
        </w:rPr>
        <w:t> 34.3 (1953): 529-543.</w:t>
      </w:r>
    </w:p>
    <w:p w14:paraId="2A959006" w14:textId="77777777" w:rsidR="00B53B67" w:rsidRDefault="00D35F2C">
      <w:pPr>
        <w:spacing w:line="480" w:lineRule="auto"/>
        <w:ind w:left="720" w:hanging="720"/>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Mazerolle, Marc J. "Amphibian road mortality in response to nightly variations in traffic intensity." </w:t>
      </w:r>
      <w:proofErr w:type="spellStart"/>
      <w:r>
        <w:rPr>
          <w:rFonts w:ascii="Times New Roman" w:eastAsia="Times New Roman" w:hAnsi="Times New Roman" w:cs="Times New Roman"/>
          <w:i/>
          <w:color w:val="222222"/>
          <w:sz w:val="24"/>
          <w:szCs w:val="24"/>
          <w:highlight w:val="white"/>
        </w:rPr>
        <w:t>Herpetologica</w:t>
      </w:r>
      <w:proofErr w:type="spellEnd"/>
      <w:r>
        <w:rPr>
          <w:rFonts w:ascii="Times New Roman" w:eastAsia="Times New Roman" w:hAnsi="Times New Roman" w:cs="Times New Roman"/>
          <w:color w:val="222222"/>
          <w:sz w:val="24"/>
          <w:szCs w:val="24"/>
          <w:highlight w:val="white"/>
        </w:rPr>
        <w:t> 60.1 (2004): 45-53.</w:t>
      </w:r>
    </w:p>
    <w:p w14:paraId="46C302D5" w14:textId="77777777" w:rsidR="00B53B67" w:rsidRDefault="00D35F2C">
      <w:pPr>
        <w:spacing w:line="480" w:lineRule="auto"/>
        <w:ind w:left="720" w:hanging="720"/>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McAllister, CHRIS T., et al. "Parasites of wood frogs, Rana sylvatica (</w:t>
      </w:r>
      <w:proofErr w:type="spellStart"/>
      <w:r>
        <w:rPr>
          <w:rFonts w:ascii="Times New Roman" w:eastAsia="Times New Roman" w:hAnsi="Times New Roman" w:cs="Times New Roman"/>
          <w:color w:val="222222"/>
          <w:sz w:val="24"/>
          <w:szCs w:val="24"/>
          <w:highlight w:val="white"/>
        </w:rPr>
        <w:t>Ranidae</w:t>
      </w:r>
      <w:proofErr w:type="spellEnd"/>
      <w:r>
        <w:rPr>
          <w:rFonts w:ascii="Times New Roman" w:eastAsia="Times New Roman" w:hAnsi="Times New Roman" w:cs="Times New Roman"/>
          <w:color w:val="222222"/>
          <w:sz w:val="24"/>
          <w:szCs w:val="24"/>
          <w:highlight w:val="white"/>
        </w:rPr>
        <w:t xml:space="preserve">), from Arkansas, with a description of a new species of Eimeria (Apicomplexa: </w:t>
      </w:r>
      <w:proofErr w:type="spellStart"/>
      <w:r>
        <w:rPr>
          <w:rFonts w:ascii="Times New Roman" w:eastAsia="Times New Roman" w:hAnsi="Times New Roman" w:cs="Times New Roman"/>
          <w:color w:val="222222"/>
          <w:sz w:val="24"/>
          <w:szCs w:val="24"/>
          <w:highlight w:val="white"/>
        </w:rPr>
        <w:t>Eimeriidae</w:t>
      </w:r>
      <w:proofErr w:type="spellEnd"/>
      <w:r>
        <w:rPr>
          <w:rFonts w:ascii="Times New Roman" w:eastAsia="Times New Roman" w:hAnsi="Times New Roman" w:cs="Times New Roman"/>
          <w:color w:val="222222"/>
          <w:sz w:val="24"/>
          <w:szCs w:val="24"/>
          <w:highlight w:val="white"/>
        </w:rPr>
        <w:t>)." </w:t>
      </w:r>
      <w:r>
        <w:rPr>
          <w:rFonts w:ascii="Times New Roman" w:eastAsia="Times New Roman" w:hAnsi="Times New Roman" w:cs="Times New Roman"/>
          <w:i/>
          <w:color w:val="222222"/>
          <w:sz w:val="24"/>
          <w:szCs w:val="24"/>
          <w:highlight w:val="white"/>
        </w:rPr>
        <w:t>JOURNAL-HELMINTHOLOGICAL SOCIETY WASHINGTON</w:t>
      </w:r>
      <w:r>
        <w:rPr>
          <w:rFonts w:ascii="Times New Roman" w:eastAsia="Times New Roman" w:hAnsi="Times New Roman" w:cs="Times New Roman"/>
          <w:color w:val="222222"/>
          <w:sz w:val="24"/>
          <w:szCs w:val="24"/>
          <w:highlight w:val="white"/>
        </w:rPr>
        <w:t>62 (1995): 143-149.</w:t>
      </w:r>
    </w:p>
    <w:p w14:paraId="12921C01" w14:textId="77777777" w:rsidR="00453CDF" w:rsidRPr="00453CDF" w:rsidRDefault="00453CDF" w:rsidP="00453CDF">
      <w:pPr>
        <w:spacing w:line="480" w:lineRule="auto"/>
        <w:ind w:left="720" w:hanging="720"/>
        <w:rPr>
          <w:rFonts w:ascii="Times New Roman" w:eastAsia="Times New Roman" w:hAnsi="Times New Roman" w:cs="Times New Roman"/>
          <w:color w:val="222222"/>
          <w:sz w:val="24"/>
          <w:szCs w:val="24"/>
          <w:highlight w:val="white"/>
        </w:rPr>
      </w:pPr>
      <w:proofErr w:type="spellStart"/>
      <w:r w:rsidRPr="00453CDF">
        <w:rPr>
          <w:rFonts w:ascii="Times New Roman" w:eastAsia="Times New Roman" w:hAnsi="Times New Roman" w:cs="Times New Roman"/>
          <w:color w:val="222222"/>
          <w:sz w:val="24"/>
          <w:szCs w:val="24"/>
          <w:highlight w:val="white"/>
        </w:rPr>
        <w:t>McShea</w:t>
      </w:r>
      <w:proofErr w:type="spellEnd"/>
      <w:r w:rsidRPr="00453CDF">
        <w:rPr>
          <w:rFonts w:ascii="Times New Roman" w:eastAsia="Times New Roman" w:hAnsi="Times New Roman" w:cs="Times New Roman"/>
          <w:color w:val="222222"/>
          <w:sz w:val="24"/>
          <w:szCs w:val="24"/>
          <w:highlight w:val="white"/>
        </w:rPr>
        <w:t xml:space="preserve">, W. J. (2014). What are the roles of species distribution models in conservation planning? </w:t>
      </w:r>
      <w:r w:rsidRPr="00453CDF">
        <w:rPr>
          <w:rFonts w:ascii="Times New Roman" w:eastAsia="Times New Roman" w:hAnsi="Times New Roman" w:cs="Times New Roman"/>
          <w:i/>
          <w:iCs/>
          <w:color w:val="222222"/>
          <w:sz w:val="24"/>
          <w:szCs w:val="24"/>
          <w:highlight w:val="white"/>
        </w:rPr>
        <w:t>Environmental Conservation</w:t>
      </w:r>
      <w:r w:rsidRPr="00453CDF">
        <w:rPr>
          <w:rFonts w:ascii="Times New Roman" w:eastAsia="Times New Roman" w:hAnsi="Times New Roman" w:cs="Times New Roman"/>
          <w:color w:val="222222"/>
          <w:sz w:val="24"/>
          <w:szCs w:val="24"/>
          <w:highlight w:val="white"/>
        </w:rPr>
        <w:t xml:space="preserve">, </w:t>
      </w:r>
      <w:r w:rsidRPr="00453CDF">
        <w:rPr>
          <w:rFonts w:ascii="Times New Roman" w:eastAsia="Times New Roman" w:hAnsi="Times New Roman" w:cs="Times New Roman"/>
          <w:i/>
          <w:iCs/>
          <w:color w:val="222222"/>
          <w:sz w:val="24"/>
          <w:szCs w:val="24"/>
          <w:highlight w:val="white"/>
        </w:rPr>
        <w:t>41</w:t>
      </w:r>
      <w:r w:rsidRPr="00453CDF">
        <w:rPr>
          <w:rFonts w:ascii="Times New Roman" w:eastAsia="Times New Roman" w:hAnsi="Times New Roman" w:cs="Times New Roman"/>
          <w:color w:val="222222"/>
          <w:sz w:val="24"/>
          <w:szCs w:val="24"/>
          <w:highlight w:val="white"/>
        </w:rPr>
        <w:t xml:space="preserve">(2), 93–96. </w:t>
      </w:r>
      <w:hyperlink r:id="rId17" w:history="1">
        <w:r w:rsidRPr="00453CDF">
          <w:rPr>
            <w:rStyle w:val="Hyperlink"/>
            <w:rFonts w:ascii="Times New Roman" w:eastAsia="Times New Roman" w:hAnsi="Times New Roman" w:cs="Times New Roman"/>
            <w:sz w:val="24"/>
            <w:szCs w:val="24"/>
            <w:highlight w:val="white"/>
          </w:rPr>
          <w:t>https://doi.org/10.1017/S0376892913000581</w:t>
        </w:r>
      </w:hyperlink>
    </w:p>
    <w:p w14:paraId="42507840" w14:textId="77777777" w:rsidR="00B53B67" w:rsidRDefault="00D35F2C">
      <w:pPr>
        <w:spacing w:line="480" w:lineRule="auto"/>
        <w:ind w:left="720" w:hanging="720"/>
        <w:rPr>
          <w:rFonts w:ascii="Times New Roman" w:eastAsia="Times New Roman" w:hAnsi="Times New Roman" w:cs="Times New Roman"/>
          <w:color w:val="222222"/>
          <w:sz w:val="24"/>
          <w:szCs w:val="24"/>
          <w:highlight w:val="white"/>
        </w:rPr>
      </w:pPr>
      <w:proofErr w:type="spellStart"/>
      <w:r>
        <w:rPr>
          <w:rFonts w:ascii="Times New Roman" w:eastAsia="Times New Roman" w:hAnsi="Times New Roman" w:cs="Times New Roman"/>
          <w:color w:val="222222"/>
          <w:sz w:val="24"/>
          <w:szCs w:val="24"/>
          <w:highlight w:val="white"/>
        </w:rPr>
        <w:t>Merow</w:t>
      </w:r>
      <w:proofErr w:type="spellEnd"/>
      <w:r>
        <w:rPr>
          <w:rFonts w:ascii="Times New Roman" w:eastAsia="Times New Roman" w:hAnsi="Times New Roman" w:cs="Times New Roman"/>
          <w:color w:val="222222"/>
          <w:sz w:val="24"/>
          <w:szCs w:val="24"/>
          <w:highlight w:val="white"/>
        </w:rPr>
        <w:t xml:space="preserve">, Cory, Matthew J. Smith, and John A. </w:t>
      </w:r>
      <w:proofErr w:type="spellStart"/>
      <w:r>
        <w:rPr>
          <w:rFonts w:ascii="Times New Roman" w:eastAsia="Times New Roman" w:hAnsi="Times New Roman" w:cs="Times New Roman"/>
          <w:color w:val="222222"/>
          <w:sz w:val="24"/>
          <w:szCs w:val="24"/>
          <w:highlight w:val="white"/>
        </w:rPr>
        <w:t>Silander</w:t>
      </w:r>
      <w:proofErr w:type="spellEnd"/>
      <w:r>
        <w:rPr>
          <w:rFonts w:ascii="Times New Roman" w:eastAsia="Times New Roman" w:hAnsi="Times New Roman" w:cs="Times New Roman"/>
          <w:color w:val="222222"/>
          <w:sz w:val="24"/>
          <w:szCs w:val="24"/>
          <w:highlight w:val="white"/>
        </w:rPr>
        <w:t xml:space="preserve"> Jr. "A practical guide to </w:t>
      </w:r>
      <w:proofErr w:type="spellStart"/>
      <w:r>
        <w:rPr>
          <w:rFonts w:ascii="Times New Roman" w:eastAsia="Times New Roman" w:hAnsi="Times New Roman" w:cs="Times New Roman"/>
          <w:color w:val="222222"/>
          <w:sz w:val="24"/>
          <w:szCs w:val="24"/>
          <w:highlight w:val="white"/>
        </w:rPr>
        <w:t>MaxEnt</w:t>
      </w:r>
      <w:proofErr w:type="spellEnd"/>
      <w:r>
        <w:rPr>
          <w:rFonts w:ascii="Times New Roman" w:eastAsia="Times New Roman" w:hAnsi="Times New Roman" w:cs="Times New Roman"/>
          <w:color w:val="222222"/>
          <w:sz w:val="24"/>
          <w:szCs w:val="24"/>
          <w:highlight w:val="white"/>
        </w:rPr>
        <w:t xml:space="preserve"> for modeling species’ distributions: what it does, and why inputs and settings matter." </w:t>
      </w:r>
      <w:r>
        <w:rPr>
          <w:rFonts w:ascii="Times New Roman" w:eastAsia="Times New Roman" w:hAnsi="Times New Roman" w:cs="Times New Roman"/>
          <w:i/>
          <w:color w:val="222222"/>
          <w:sz w:val="24"/>
          <w:szCs w:val="24"/>
          <w:highlight w:val="white"/>
        </w:rPr>
        <w:t>Ecography</w:t>
      </w:r>
      <w:r>
        <w:rPr>
          <w:rFonts w:ascii="Times New Roman" w:eastAsia="Times New Roman" w:hAnsi="Times New Roman" w:cs="Times New Roman"/>
          <w:color w:val="222222"/>
          <w:sz w:val="24"/>
          <w:szCs w:val="24"/>
          <w:highlight w:val="white"/>
        </w:rPr>
        <w:t>36.10 (2013): 1058-1069.</w:t>
      </w:r>
    </w:p>
    <w:p w14:paraId="2422050B" w14:textId="77777777" w:rsidR="00B53B67" w:rsidRDefault="00D35F2C">
      <w:pPr>
        <w:spacing w:line="480" w:lineRule="auto"/>
        <w:ind w:left="720" w:hanging="720"/>
        <w:rPr>
          <w:rFonts w:ascii="Times New Roman" w:eastAsia="Times New Roman" w:hAnsi="Times New Roman" w:cs="Times New Roman"/>
          <w:color w:val="222222"/>
          <w:sz w:val="32"/>
          <w:szCs w:val="32"/>
          <w:highlight w:val="white"/>
        </w:rPr>
      </w:pPr>
      <w:r>
        <w:rPr>
          <w:rFonts w:ascii="Times New Roman" w:eastAsia="Times New Roman" w:hAnsi="Times New Roman" w:cs="Times New Roman"/>
          <w:color w:val="222222"/>
          <w:sz w:val="24"/>
          <w:szCs w:val="24"/>
          <w:highlight w:val="white"/>
        </w:rPr>
        <w:lastRenderedPageBreak/>
        <w:t xml:space="preserve">Morris, William F., and Daniel F. </w:t>
      </w:r>
      <w:proofErr w:type="spellStart"/>
      <w:r>
        <w:rPr>
          <w:rFonts w:ascii="Times New Roman" w:eastAsia="Times New Roman" w:hAnsi="Times New Roman" w:cs="Times New Roman"/>
          <w:color w:val="222222"/>
          <w:sz w:val="24"/>
          <w:szCs w:val="24"/>
          <w:highlight w:val="white"/>
        </w:rPr>
        <w:t>Doak</w:t>
      </w:r>
      <w:proofErr w:type="spellEnd"/>
      <w:r>
        <w:rPr>
          <w:rFonts w:ascii="Times New Roman" w:eastAsia="Times New Roman" w:hAnsi="Times New Roman" w:cs="Times New Roman"/>
          <w:color w:val="222222"/>
          <w:sz w:val="24"/>
          <w:szCs w:val="24"/>
          <w:highlight w:val="white"/>
        </w:rPr>
        <w:t>. "Quantitative conservation biology." </w:t>
      </w:r>
      <w:r>
        <w:rPr>
          <w:rFonts w:ascii="Times New Roman" w:eastAsia="Times New Roman" w:hAnsi="Times New Roman" w:cs="Times New Roman"/>
          <w:i/>
          <w:color w:val="222222"/>
          <w:sz w:val="24"/>
          <w:szCs w:val="24"/>
          <w:highlight w:val="white"/>
        </w:rPr>
        <w:t>Sinauer, Sunderland, Massachusetts, USA</w:t>
      </w:r>
      <w:r>
        <w:rPr>
          <w:rFonts w:ascii="Times New Roman" w:eastAsia="Times New Roman" w:hAnsi="Times New Roman" w:cs="Times New Roman"/>
          <w:color w:val="222222"/>
          <w:sz w:val="24"/>
          <w:szCs w:val="24"/>
          <w:highlight w:val="white"/>
        </w:rPr>
        <w:t> (2002).</w:t>
      </w:r>
    </w:p>
    <w:p w14:paraId="48285003" w14:textId="77777777" w:rsidR="00B53B67" w:rsidRDefault="00D35F2C">
      <w:pPr>
        <w:spacing w:line="480" w:lineRule="auto"/>
        <w:ind w:left="720" w:hanging="720"/>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Pearson, Richard G., et al. "Life history and spatial traits predict extinction risk due to climate change." </w:t>
      </w:r>
      <w:r>
        <w:rPr>
          <w:rFonts w:ascii="Times New Roman" w:eastAsia="Times New Roman" w:hAnsi="Times New Roman" w:cs="Times New Roman"/>
          <w:i/>
          <w:color w:val="222222"/>
          <w:sz w:val="24"/>
          <w:szCs w:val="24"/>
          <w:highlight w:val="white"/>
        </w:rPr>
        <w:t>Nature Climate Change</w:t>
      </w:r>
      <w:r>
        <w:rPr>
          <w:rFonts w:ascii="Times New Roman" w:eastAsia="Times New Roman" w:hAnsi="Times New Roman" w:cs="Times New Roman"/>
          <w:color w:val="222222"/>
          <w:sz w:val="24"/>
          <w:szCs w:val="24"/>
          <w:highlight w:val="white"/>
        </w:rPr>
        <w:t> 4.3 (2014): 217.</w:t>
      </w:r>
    </w:p>
    <w:p w14:paraId="4142E691" w14:textId="77777777" w:rsidR="00336713" w:rsidRDefault="00336713">
      <w:pPr>
        <w:spacing w:line="480" w:lineRule="auto"/>
        <w:ind w:left="720" w:hanging="720"/>
        <w:rPr>
          <w:rFonts w:ascii="Times New Roman" w:eastAsia="Times New Roman" w:hAnsi="Times New Roman" w:cs="Times New Roman"/>
          <w:color w:val="222222"/>
          <w:sz w:val="24"/>
          <w:szCs w:val="24"/>
          <w:highlight w:val="white"/>
        </w:rPr>
      </w:pPr>
      <w:r w:rsidRPr="00336713">
        <w:rPr>
          <w:rFonts w:ascii="Times New Roman" w:eastAsia="Times New Roman" w:hAnsi="Times New Roman" w:cs="Times New Roman"/>
          <w:color w:val="222222"/>
          <w:sz w:val="24"/>
          <w:szCs w:val="24"/>
          <w:highlight w:val="white"/>
        </w:rPr>
        <w:t xml:space="preserve">Peterson, A. T., </w:t>
      </w:r>
      <w:proofErr w:type="spellStart"/>
      <w:r w:rsidRPr="00336713">
        <w:rPr>
          <w:rFonts w:ascii="Times New Roman" w:eastAsia="Times New Roman" w:hAnsi="Times New Roman" w:cs="Times New Roman"/>
          <w:color w:val="222222"/>
          <w:sz w:val="24"/>
          <w:szCs w:val="24"/>
          <w:highlight w:val="white"/>
        </w:rPr>
        <w:t>Soberón</w:t>
      </w:r>
      <w:proofErr w:type="spellEnd"/>
      <w:r w:rsidRPr="00336713">
        <w:rPr>
          <w:rFonts w:ascii="Times New Roman" w:eastAsia="Times New Roman" w:hAnsi="Times New Roman" w:cs="Times New Roman"/>
          <w:color w:val="222222"/>
          <w:sz w:val="24"/>
          <w:szCs w:val="24"/>
          <w:highlight w:val="white"/>
        </w:rPr>
        <w:t xml:space="preserve">, J., Pearson, R. G., Anderson, R. P., Martínez-Meyer, E., Nakamura, M., &amp; Araújo, M. B. (2011). </w:t>
      </w:r>
      <w:r w:rsidRPr="00336713">
        <w:rPr>
          <w:rFonts w:ascii="Times New Roman" w:eastAsia="Times New Roman" w:hAnsi="Times New Roman" w:cs="Times New Roman"/>
          <w:i/>
          <w:iCs/>
          <w:color w:val="222222"/>
          <w:sz w:val="24"/>
          <w:szCs w:val="24"/>
          <w:highlight w:val="white"/>
        </w:rPr>
        <w:t>Ecological niches and geographic distributions (MPB-49)</w:t>
      </w:r>
      <w:r w:rsidRPr="00336713">
        <w:rPr>
          <w:rFonts w:ascii="Times New Roman" w:eastAsia="Times New Roman" w:hAnsi="Times New Roman" w:cs="Times New Roman"/>
          <w:color w:val="222222"/>
          <w:sz w:val="24"/>
          <w:szCs w:val="24"/>
          <w:highlight w:val="white"/>
        </w:rPr>
        <w:t>. Princeton University Press.</w:t>
      </w:r>
    </w:p>
    <w:p w14:paraId="4D9254D6" w14:textId="1FF62700" w:rsidR="00B53B67" w:rsidRDefault="00D35F2C">
      <w:pPr>
        <w:spacing w:line="480" w:lineRule="auto"/>
        <w:ind w:left="720" w:hanging="720"/>
        <w:rPr>
          <w:rFonts w:ascii="Times New Roman" w:eastAsia="Times New Roman" w:hAnsi="Times New Roman" w:cs="Times New Roman"/>
          <w:color w:val="222222"/>
          <w:sz w:val="24"/>
          <w:szCs w:val="24"/>
          <w:highlight w:val="white"/>
        </w:rPr>
      </w:pPr>
      <w:proofErr w:type="spellStart"/>
      <w:r>
        <w:rPr>
          <w:rFonts w:ascii="Times New Roman" w:eastAsia="Times New Roman" w:hAnsi="Times New Roman" w:cs="Times New Roman"/>
          <w:color w:val="222222"/>
          <w:sz w:val="24"/>
          <w:szCs w:val="24"/>
          <w:highlight w:val="white"/>
        </w:rPr>
        <w:t>Petranka</w:t>
      </w:r>
      <w:proofErr w:type="spellEnd"/>
      <w:r>
        <w:rPr>
          <w:rFonts w:ascii="Times New Roman" w:eastAsia="Times New Roman" w:hAnsi="Times New Roman" w:cs="Times New Roman"/>
          <w:color w:val="222222"/>
          <w:sz w:val="24"/>
          <w:szCs w:val="24"/>
          <w:highlight w:val="white"/>
        </w:rPr>
        <w:t>, James W., et al. "Breeding habitat segregation of wood frogs and American toads: the role of interspecific tadpole predation and adult choice." </w:t>
      </w:r>
      <w:proofErr w:type="spellStart"/>
      <w:r>
        <w:rPr>
          <w:rFonts w:ascii="Times New Roman" w:eastAsia="Times New Roman" w:hAnsi="Times New Roman" w:cs="Times New Roman"/>
          <w:i/>
          <w:color w:val="222222"/>
          <w:sz w:val="24"/>
          <w:szCs w:val="24"/>
          <w:highlight w:val="white"/>
        </w:rPr>
        <w:t>Copeia</w:t>
      </w:r>
      <w:proofErr w:type="spellEnd"/>
      <w:r>
        <w:rPr>
          <w:rFonts w:ascii="Times New Roman" w:eastAsia="Times New Roman" w:hAnsi="Times New Roman" w:cs="Times New Roman"/>
          <w:color w:val="222222"/>
          <w:sz w:val="24"/>
          <w:szCs w:val="24"/>
          <w:highlight w:val="white"/>
        </w:rPr>
        <w:t> (1994): 691-697.</w:t>
      </w:r>
    </w:p>
    <w:p w14:paraId="629338B1" w14:textId="77777777" w:rsidR="00F8387B" w:rsidRDefault="00D35F2C" w:rsidP="004A7BF7">
      <w:pPr>
        <w:spacing w:line="480" w:lineRule="auto"/>
        <w:ind w:left="720" w:hanging="720"/>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 xml:space="preserve">Phillips, Steven J., Robert P. Anderson, and Robert E. </w:t>
      </w:r>
      <w:proofErr w:type="spellStart"/>
      <w:r>
        <w:rPr>
          <w:rFonts w:ascii="Times New Roman" w:eastAsia="Times New Roman" w:hAnsi="Times New Roman" w:cs="Times New Roman"/>
          <w:color w:val="222222"/>
          <w:sz w:val="24"/>
          <w:szCs w:val="24"/>
          <w:highlight w:val="white"/>
        </w:rPr>
        <w:t>Schapire</w:t>
      </w:r>
      <w:proofErr w:type="spellEnd"/>
      <w:r>
        <w:rPr>
          <w:rFonts w:ascii="Times New Roman" w:eastAsia="Times New Roman" w:hAnsi="Times New Roman" w:cs="Times New Roman"/>
          <w:color w:val="222222"/>
          <w:sz w:val="24"/>
          <w:szCs w:val="24"/>
          <w:highlight w:val="white"/>
        </w:rPr>
        <w:t>. "Maximum entropy modeling of species geographic distributions." </w:t>
      </w:r>
      <w:r>
        <w:rPr>
          <w:rFonts w:ascii="Times New Roman" w:eastAsia="Times New Roman" w:hAnsi="Times New Roman" w:cs="Times New Roman"/>
          <w:i/>
          <w:color w:val="222222"/>
          <w:sz w:val="24"/>
          <w:szCs w:val="24"/>
          <w:highlight w:val="white"/>
        </w:rPr>
        <w:t>Ecological modelling</w:t>
      </w:r>
      <w:r>
        <w:rPr>
          <w:rFonts w:ascii="Times New Roman" w:eastAsia="Times New Roman" w:hAnsi="Times New Roman" w:cs="Times New Roman"/>
          <w:color w:val="222222"/>
          <w:sz w:val="24"/>
          <w:szCs w:val="24"/>
          <w:highlight w:val="white"/>
        </w:rPr>
        <w:t> 190.3-4 (2006): 231-259</w:t>
      </w:r>
    </w:p>
    <w:p w14:paraId="761E1EB8" w14:textId="3E943206" w:rsidR="00F8387B" w:rsidRPr="00336713" w:rsidRDefault="00F8387B" w:rsidP="00336713">
      <w:pPr>
        <w:spacing w:line="480" w:lineRule="auto"/>
        <w:ind w:left="720" w:hanging="720"/>
        <w:rPr>
          <w:rFonts w:ascii="Times New Roman" w:eastAsia="Times New Roman" w:hAnsi="Times New Roman" w:cs="Times New Roman"/>
          <w:color w:val="222222"/>
          <w:sz w:val="24"/>
          <w:szCs w:val="24"/>
          <w:highlight w:val="white"/>
        </w:rPr>
      </w:pPr>
      <w:r w:rsidRPr="004A7BF7">
        <w:rPr>
          <w:rFonts w:ascii="Times New Roman" w:eastAsia="Times New Roman" w:hAnsi="Times New Roman" w:cs="Times New Roman"/>
          <w:sz w:val="24"/>
          <w:szCs w:val="24"/>
        </w:rPr>
        <w:t xml:space="preserve">Pittman, S. E., M. S. Osbourn, and R. D. </w:t>
      </w:r>
      <w:proofErr w:type="spellStart"/>
      <w:r w:rsidRPr="004A7BF7">
        <w:rPr>
          <w:rFonts w:ascii="Times New Roman" w:eastAsia="Times New Roman" w:hAnsi="Times New Roman" w:cs="Times New Roman"/>
          <w:sz w:val="24"/>
          <w:szCs w:val="24"/>
        </w:rPr>
        <w:t>Semlitsch</w:t>
      </w:r>
      <w:proofErr w:type="spellEnd"/>
      <w:r w:rsidRPr="004A7BF7">
        <w:rPr>
          <w:rFonts w:ascii="Times New Roman" w:eastAsia="Times New Roman" w:hAnsi="Times New Roman" w:cs="Times New Roman"/>
          <w:sz w:val="24"/>
          <w:szCs w:val="24"/>
        </w:rPr>
        <w:t>. 2014. Movement ecology of amphibians: A missing component for understanding population declines. Biological Conservation 169:44–53.</w:t>
      </w:r>
    </w:p>
    <w:p w14:paraId="42388D8D" w14:textId="77777777" w:rsidR="00B53B67" w:rsidRDefault="00D35F2C">
      <w:pPr>
        <w:spacing w:line="480" w:lineRule="auto"/>
        <w:ind w:left="720" w:hanging="720"/>
        <w:rPr>
          <w:rFonts w:ascii="Times New Roman" w:eastAsia="Times New Roman" w:hAnsi="Times New Roman" w:cs="Times New Roman"/>
          <w:color w:val="222222"/>
          <w:sz w:val="24"/>
          <w:szCs w:val="24"/>
          <w:highlight w:val="white"/>
        </w:rPr>
      </w:pPr>
      <w:proofErr w:type="spellStart"/>
      <w:r>
        <w:rPr>
          <w:rFonts w:ascii="Times New Roman" w:eastAsia="Times New Roman" w:hAnsi="Times New Roman" w:cs="Times New Roman"/>
          <w:color w:val="222222"/>
          <w:sz w:val="24"/>
          <w:szCs w:val="24"/>
          <w:highlight w:val="white"/>
        </w:rPr>
        <w:t>Pough</w:t>
      </w:r>
      <w:proofErr w:type="spellEnd"/>
      <w:r>
        <w:rPr>
          <w:rFonts w:ascii="Times New Roman" w:eastAsia="Times New Roman" w:hAnsi="Times New Roman" w:cs="Times New Roman"/>
          <w:color w:val="222222"/>
          <w:sz w:val="24"/>
          <w:szCs w:val="24"/>
          <w:highlight w:val="white"/>
        </w:rPr>
        <w:t>, F. Harvey, and Suzanne Kamel. "Post-metamorphic change in activity metabolism of anurans in relation to life history." </w:t>
      </w:r>
      <w:proofErr w:type="spellStart"/>
      <w:r>
        <w:rPr>
          <w:rFonts w:ascii="Times New Roman" w:eastAsia="Times New Roman" w:hAnsi="Times New Roman" w:cs="Times New Roman"/>
          <w:i/>
          <w:color w:val="222222"/>
          <w:sz w:val="24"/>
          <w:szCs w:val="24"/>
          <w:highlight w:val="white"/>
        </w:rPr>
        <w:t>Oecologia</w:t>
      </w:r>
      <w:proofErr w:type="spellEnd"/>
      <w:r>
        <w:rPr>
          <w:rFonts w:ascii="Times New Roman" w:eastAsia="Times New Roman" w:hAnsi="Times New Roman" w:cs="Times New Roman"/>
          <w:color w:val="222222"/>
          <w:sz w:val="24"/>
          <w:szCs w:val="24"/>
          <w:highlight w:val="white"/>
        </w:rPr>
        <w:t> 65.1 (1984): 138-144.</w:t>
      </w:r>
    </w:p>
    <w:p w14:paraId="650FE37B" w14:textId="77777777" w:rsidR="00543503" w:rsidRPr="00543503" w:rsidRDefault="00543503" w:rsidP="00543503">
      <w:pPr>
        <w:spacing w:line="480" w:lineRule="auto"/>
        <w:ind w:left="720" w:hanging="720"/>
        <w:rPr>
          <w:rFonts w:ascii="Times New Roman" w:eastAsia="Times New Roman" w:hAnsi="Times New Roman" w:cs="Times New Roman"/>
          <w:color w:val="222222"/>
          <w:sz w:val="24"/>
          <w:szCs w:val="24"/>
          <w:highlight w:val="white"/>
        </w:rPr>
      </w:pPr>
      <w:r w:rsidRPr="00543503">
        <w:rPr>
          <w:rFonts w:ascii="Times New Roman" w:eastAsia="Times New Roman" w:hAnsi="Times New Roman" w:cs="Times New Roman"/>
          <w:color w:val="222222"/>
          <w:sz w:val="24"/>
          <w:szCs w:val="24"/>
          <w:highlight w:val="white"/>
        </w:rPr>
        <w:t>R Core Team (2020). R: A language and environment for statistical</w:t>
      </w:r>
    </w:p>
    <w:p w14:paraId="2D96C0A6" w14:textId="77777777" w:rsidR="00543503" w:rsidRPr="00543503" w:rsidRDefault="00543503" w:rsidP="00543503">
      <w:pPr>
        <w:spacing w:line="480" w:lineRule="auto"/>
        <w:ind w:left="720" w:hanging="720"/>
        <w:rPr>
          <w:rFonts w:ascii="Times New Roman" w:eastAsia="Times New Roman" w:hAnsi="Times New Roman" w:cs="Times New Roman"/>
          <w:color w:val="222222"/>
          <w:sz w:val="24"/>
          <w:szCs w:val="24"/>
          <w:highlight w:val="white"/>
        </w:rPr>
      </w:pPr>
      <w:r w:rsidRPr="00543503">
        <w:rPr>
          <w:rFonts w:ascii="Times New Roman" w:eastAsia="Times New Roman" w:hAnsi="Times New Roman" w:cs="Times New Roman"/>
          <w:color w:val="222222"/>
          <w:sz w:val="24"/>
          <w:szCs w:val="24"/>
          <w:highlight w:val="white"/>
        </w:rPr>
        <w:t xml:space="preserve">  computing. R Foundation for Statistical Computing, Vienna, Austria. URL</w:t>
      </w:r>
    </w:p>
    <w:p w14:paraId="0B69676A" w14:textId="77777777" w:rsidR="00543503" w:rsidRPr="00543503" w:rsidRDefault="00543503" w:rsidP="00543503">
      <w:pPr>
        <w:spacing w:line="480" w:lineRule="auto"/>
        <w:ind w:left="720" w:hanging="720"/>
        <w:rPr>
          <w:rFonts w:ascii="Times New Roman" w:eastAsia="Times New Roman" w:hAnsi="Times New Roman" w:cs="Times New Roman"/>
          <w:color w:val="222222"/>
          <w:sz w:val="24"/>
          <w:szCs w:val="24"/>
          <w:highlight w:val="white"/>
        </w:rPr>
      </w:pPr>
      <w:r w:rsidRPr="00543503">
        <w:rPr>
          <w:rFonts w:ascii="Times New Roman" w:eastAsia="Times New Roman" w:hAnsi="Times New Roman" w:cs="Times New Roman"/>
          <w:color w:val="222222"/>
          <w:sz w:val="24"/>
          <w:szCs w:val="24"/>
          <w:highlight w:val="white"/>
        </w:rPr>
        <w:t xml:space="preserve">  https://www.R-project.org/.</w:t>
      </w:r>
    </w:p>
    <w:p w14:paraId="0E9B265B" w14:textId="77777777" w:rsidR="00B53B67" w:rsidRDefault="00D35F2C">
      <w:pPr>
        <w:spacing w:line="480" w:lineRule="auto"/>
        <w:ind w:left="720" w:hanging="720"/>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lastRenderedPageBreak/>
        <w:t xml:space="preserve">Reese, Scott A., Donald C. Jackson, and Gordon R. </w:t>
      </w:r>
      <w:proofErr w:type="spellStart"/>
      <w:r>
        <w:rPr>
          <w:rFonts w:ascii="Times New Roman" w:eastAsia="Times New Roman" w:hAnsi="Times New Roman" w:cs="Times New Roman"/>
          <w:color w:val="222222"/>
          <w:sz w:val="24"/>
          <w:szCs w:val="24"/>
          <w:highlight w:val="white"/>
        </w:rPr>
        <w:t>Ultsch</w:t>
      </w:r>
      <w:proofErr w:type="spellEnd"/>
      <w:r>
        <w:rPr>
          <w:rFonts w:ascii="Times New Roman" w:eastAsia="Times New Roman" w:hAnsi="Times New Roman" w:cs="Times New Roman"/>
          <w:color w:val="222222"/>
          <w:sz w:val="24"/>
          <w:szCs w:val="24"/>
          <w:highlight w:val="white"/>
        </w:rPr>
        <w:t>. "The physiology of overwintering in a turtle that occupies multiple habitats, the common snapping turtle (Chelydra serpentina)." </w:t>
      </w:r>
      <w:r>
        <w:rPr>
          <w:rFonts w:ascii="Times New Roman" w:eastAsia="Times New Roman" w:hAnsi="Times New Roman" w:cs="Times New Roman"/>
          <w:i/>
          <w:color w:val="222222"/>
          <w:sz w:val="24"/>
          <w:szCs w:val="24"/>
          <w:highlight w:val="white"/>
        </w:rPr>
        <w:t>Physiological and Biochemical Zoology</w:t>
      </w:r>
      <w:r>
        <w:rPr>
          <w:rFonts w:ascii="Times New Roman" w:eastAsia="Times New Roman" w:hAnsi="Times New Roman" w:cs="Times New Roman"/>
          <w:color w:val="222222"/>
          <w:sz w:val="24"/>
          <w:szCs w:val="24"/>
          <w:highlight w:val="white"/>
        </w:rPr>
        <w:t> 75.5 (2002): 432-438.</w:t>
      </w:r>
    </w:p>
    <w:p w14:paraId="3A2D03BE" w14:textId="77777777" w:rsidR="00B53B67" w:rsidRDefault="00D35F2C">
      <w:pPr>
        <w:spacing w:line="480" w:lineRule="auto"/>
        <w:ind w:left="720" w:hanging="720"/>
        <w:rPr>
          <w:rFonts w:ascii="Times New Roman" w:eastAsia="Times New Roman" w:hAnsi="Times New Roman" w:cs="Times New Roman"/>
          <w:color w:val="222222"/>
          <w:sz w:val="24"/>
          <w:szCs w:val="24"/>
          <w:highlight w:val="white"/>
        </w:rPr>
      </w:pPr>
      <w:proofErr w:type="spellStart"/>
      <w:r>
        <w:rPr>
          <w:rFonts w:ascii="Times New Roman" w:eastAsia="Times New Roman" w:hAnsi="Times New Roman" w:cs="Times New Roman"/>
          <w:color w:val="222222"/>
          <w:sz w:val="24"/>
          <w:szCs w:val="24"/>
          <w:highlight w:val="white"/>
        </w:rPr>
        <w:t>Semlitsch</w:t>
      </w:r>
      <w:proofErr w:type="spellEnd"/>
      <w:r>
        <w:rPr>
          <w:rFonts w:ascii="Times New Roman" w:eastAsia="Times New Roman" w:hAnsi="Times New Roman" w:cs="Times New Roman"/>
          <w:color w:val="222222"/>
          <w:sz w:val="24"/>
          <w:szCs w:val="24"/>
          <w:highlight w:val="white"/>
        </w:rPr>
        <w:t>, Raymond D., and J. Russell Bodie. "Biological criteria for buffer zones around wetlands and riparian habitats for amphibians and reptiles." </w:t>
      </w:r>
      <w:r>
        <w:rPr>
          <w:rFonts w:ascii="Times New Roman" w:eastAsia="Times New Roman" w:hAnsi="Times New Roman" w:cs="Times New Roman"/>
          <w:i/>
          <w:color w:val="222222"/>
          <w:sz w:val="24"/>
          <w:szCs w:val="24"/>
          <w:highlight w:val="white"/>
        </w:rPr>
        <w:t>Conservation Biology</w:t>
      </w:r>
      <w:r>
        <w:rPr>
          <w:rFonts w:ascii="Times New Roman" w:eastAsia="Times New Roman" w:hAnsi="Times New Roman" w:cs="Times New Roman"/>
          <w:color w:val="222222"/>
          <w:sz w:val="24"/>
          <w:szCs w:val="24"/>
          <w:highlight w:val="white"/>
        </w:rPr>
        <w:t> 17.5 (2003): 1219-1228.</w:t>
      </w:r>
    </w:p>
    <w:p w14:paraId="6BF56750" w14:textId="77777777" w:rsidR="00B53B67" w:rsidRDefault="00D35F2C">
      <w:pPr>
        <w:spacing w:line="480" w:lineRule="auto"/>
        <w:ind w:left="720" w:hanging="720"/>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Stuart, Simon N., et al. "Status and trends of amphibian declines and extinctions worldwide." </w:t>
      </w:r>
      <w:r>
        <w:rPr>
          <w:rFonts w:ascii="Times New Roman" w:eastAsia="Times New Roman" w:hAnsi="Times New Roman" w:cs="Times New Roman"/>
          <w:i/>
          <w:color w:val="222222"/>
          <w:sz w:val="24"/>
          <w:szCs w:val="24"/>
          <w:highlight w:val="white"/>
        </w:rPr>
        <w:t>Science</w:t>
      </w:r>
      <w:r>
        <w:rPr>
          <w:rFonts w:ascii="Times New Roman" w:eastAsia="Times New Roman" w:hAnsi="Times New Roman" w:cs="Times New Roman"/>
          <w:color w:val="222222"/>
          <w:sz w:val="24"/>
          <w:szCs w:val="24"/>
          <w:highlight w:val="white"/>
        </w:rPr>
        <w:t> 306.5702 (2004): 1783-1786.</w:t>
      </w:r>
    </w:p>
    <w:p w14:paraId="4089595B" w14:textId="77777777" w:rsidR="00B53B67" w:rsidRDefault="00D35F2C">
      <w:pPr>
        <w:spacing w:line="480" w:lineRule="auto"/>
        <w:ind w:left="720" w:hanging="720"/>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Taylor, Barbara E., David E. Scott, and J. Whitfield Gibbons. "Catastrophic reproductive failure, terrestrial survival, and persistence of the marbled salamander." </w:t>
      </w:r>
      <w:r>
        <w:rPr>
          <w:rFonts w:ascii="Times New Roman" w:eastAsia="Times New Roman" w:hAnsi="Times New Roman" w:cs="Times New Roman"/>
          <w:i/>
          <w:color w:val="222222"/>
          <w:sz w:val="24"/>
          <w:szCs w:val="24"/>
          <w:highlight w:val="white"/>
        </w:rPr>
        <w:t>Conservation Biology</w:t>
      </w:r>
      <w:r>
        <w:rPr>
          <w:rFonts w:ascii="Times New Roman" w:eastAsia="Times New Roman" w:hAnsi="Times New Roman" w:cs="Times New Roman"/>
          <w:color w:val="222222"/>
          <w:sz w:val="24"/>
          <w:szCs w:val="24"/>
          <w:highlight w:val="white"/>
        </w:rPr>
        <w:t>20.3 (2006): 792-801.</w:t>
      </w:r>
    </w:p>
    <w:p w14:paraId="3252EAA2" w14:textId="77777777" w:rsidR="000D6A47" w:rsidRPr="000D6A47" w:rsidRDefault="000D6A47" w:rsidP="000D6A47">
      <w:pPr>
        <w:spacing w:line="480" w:lineRule="auto"/>
        <w:ind w:left="720" w:hanging="720"/>
        <w:rPr>
          <w:rFonts w:ascii="Times New Roman" w:eastAsia="Times New Roman" w:hAnsi="Times New Roman" w:cs="Times New Roman"/>
          <w:color w:val="222222"/>
          <w:sz w:val="24"/>
          <w:szCs w:val="24"/>
          <w:highlight w:val="white"/>
        </w:rPr>
      </w:pPr>
      <w:r w:rsidRPr="000D6A47">
        <w:rPr>
          <w:rFonts w:ascii="Times New Roman" w:eastAsia="Times New Roman" w:hAnsi="Times New Roman" w:cs="Times New Roman"/>
          <w:color w:val="222222"/>
          <w:sz w:val="24"/>
          <w:szCs w:val="24"/>
          <w:highlight w:val="white"/>
        </w:rPr>
        <w:t xml:space="preserve">Townley, S., </w:t>
      </w:r>
      <w:proofErr w:type="spellStart"/>
      <w:r w:rsidRPr="000D6A47">
        <w:rPr>
          <w:rFonts w:ascii="Times New Roman" w:eastAsia="Times New Roman" w:hAnsi="Times New Roman" w:cs="Times New Roman"/>
          <w:color w:val="222222"/>
          <w:sz w:val="24"/>
          <w:szCs w:val="24"/>
          <w:highlight w:val="white"/>
        </w:rPr>
        <w:t>Carslake</w:t>
      </w:r>
      <w:proofErr w:type="spellEnd"/>
      <w:r w:rsidRPr="000D6A47">
        <w:rPr>
          <w:rFonts w:ascii="Times New Roman" w:eastAsia="Times New Roman" w:hAnsi="Times New Roman" w:cs="Times New Roman"/>
          <w:color w:val="222222"/>
          <w:sz w:val="24"/>
          <w:szCs w:val="24"/>
          <w:highlight w:val="white"/>
        </w:rPr>
        <w:t xml:space="preserve">, D., Kellie-Smith, O., McCarthy, D., &amp; Hodgson, D. (2007). Predicting Transient Amplification in Perturbed Ecological Systems. </w:t>
      </w:r>
      <w:r w:rsidRPr="000D6A47">
        <w:rPr>
          <w:rFonts w:ascii="Times New Roman" w:eastAsia="Times New Roman" w:hAnsi="Times New Roman" w:cs="Times New Roman"/>
          <w:i/>
          <w:iCs/>
          <w:color w:val="222222"/>
          <w:sz w:val="24"/>
          <w:szCs w:val="24"/>
          <w:highlight w:val="white"/>
        </w:rPr>
        <w:t>Journal of Applied Ecology</w:t>
      </w:r>
      <w:r w:rsidRPr="000D6A47">
        <w:rPr>
          <w:rFonts w:ascii="Times New Roman" w:eastAsia="Times New Roman" w:hAnsi="Times New Roman" w:cs="Times New Roman"/>
          <w:color w:val="222222"/>
          <w:sz w:val="24"/>
          <w:szCs w:val="24"/>
          <w:highlight w:val="white"/>
        </w:rPr>
        <w:t xml:space="preserve">, </w:t>
      </w:r>
      <w:r w:rsidRPr="000D6A47">
        <w:rPr>
          <w:rFonts w:ascii="Times New Roman" w:eastAsia="Times New Roman" w:hAnsi="Times New Roman" w:cs="Times New Roman"/>
          <w:i/>
          <w:iCs/>
          <w:color w:val="222222"/>
          <w:sz w:val="24"/>
          <w:szCs w:val="24"/>
          <w:highlight w:val="white"/>
        </w:rPr>
        <w:t>44</w:t>
      </w:r>
      <w:r w:rsidRPr="000D6A47">
        <w:rPr>
          <w:rFonts w:ascii="Times New Roman" w:eastAsia="Times New Roman" w:hAnsi="Times New Roman" w:cs="Times New Roman"/>
          <w:color w:val="222222"/>
          <w:sz w:val="24"/>
          <w:szCs w:val="24"/>
          <w:highlight w:val="white"/>
        </w:rPr>
        <w:t>(6), 1243–1251.</w:t>
      </w:r>
    </w:p>
    <w:p w14:paraId="7035C41C" w14:textId="77777777" w:rsidR="00B53B67" w:rsidRDefault="00D35F2C">
      <w:pPr>
        <w:spacing w:line="480" w:lineRule="auto"/>
        <w:ind w:left="720" w:hanging="720"/>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color w:val="222222"/>
          <w:sz w:val="24"/>
          <w:szCs w:val="24"/>
          <w:highlight w:val="white"/>
        </w:rPr>
        <w:t xml:space="preserve">United States Census Bureau. “Quick Facts.” census.gov. 1 July 2018. Web. 17 Aug. 2019. </w:t>
      </w:r>
      <w:hyperlink r:id="rId18">
        <w:r>
          <w:rPr>
            <w:color w:val="0000FF"/>
            <w:u w:val="single"/>
          </w:rPr>
          <w:t>https://www.census.gov/quickfacts/fact/table/westchestercountynewyork/PST045218</w:t>
        </w:r>
      </w:hyperlink>
      <w:r>
        <w:rPr>
          <w:rFonts w:ascii="Times New Roman" w:eastAsia="Times New Roman" w:hAnsi="Times New Roman" w:cs="Times New Roman"/>
          <w:color w:val="222222"/>
          <w:sz w:val="24"/>
          <w:szCs w:val="24"/>
          <w:highlight w:val="white"/>
        </w:rPr>
        <w:t xml:space="preserve"> </w:t>
      </w:r>
    </w:p>
    <w:p w14:paraId="59B14E05" w14:textId="77777777" w:rsidR="00B53B67" w:rsidRDefault="00D35F2C">
      <w:pPr>
        <w:spacing w:line="480" w:lineRule="auto"/>
        <w:ind w:left="720" w:hanging="720"/>
        <w:rPr>
          <w:rFonts w:ascii="Times New Roman" w:eastAsia="Times New Roman" w:hAnsi="Times New Roman" w:cs="Times New Roman"/>
          <w:sz w:val="24"/>
          <w:szCs w:val="24"/>
          <w:highlight w:val="yellow"/>
        </w:rPr>
      </w:pPr>
      <w:r>
        <w:rPr>
          <w:rFonts w:ascii="Times New Roman" w:eastAsia="Times New Roman" w:hAnsi="Times New Roman" w:cs="Times New Roman"/>
          <w:color w:val="222222"/>
          <w:sz w:val="24"/>
          <w:szCs w:val="24"/>
          <w:highlight w:val="white"/>
        </w:rPr>
        <w:t xml:space="preserve">Zamudio, Kelly R., and </w:t>
      </w:r>
      <w:proofErr w:type="spellStart"/>
      <w:r>
        <w:rPr>
          <w:rFonts w:ascii="Times New Roman" w:eastAsia="Times New Roman" w:hAnsi="Times New Roman" w:cs="Times New Roman"/>
          <w:color w:val="222222"/>
          <w:sz w:val="24"/>
          <w:szCs w:val="24"/>
          <w:highlight w:val="white"/>
        </w:rPr>
        <w:t>Ania</w:t>
      </w:r>
      <w:proofErr w:type="spellEnd"/>
      <w:r>
        <w:rPr>
          <w:rFonts w:ascii="Times New Roman" w:eastAsia="Times New Roman" w:hAnsi="Times New Roman" w:cs="Times New Roman"/>
          <w:color w:val="222222"/>
          <w:sz w:val="24"/>
          <w:szCs w:val="24"/>
          <w:highlight w:val="white"/>
        </w:rPr>
        <w:t xml:space="preserve"> M. </w:t>
      </w:r>
      <w:proofErr w:type="spellStart"/>
      <w:r>
        <w:rPr>
          <w:rFonts w:ascii="Times New Roman" w:eastAsia="Times New Roman" w:hAnsi="Times New Roman" w:cs="Times New Roman"/>
          <w:color w:val="222222"/>
          <w:sz w:val="24"/>
          <w:szCs w:val="24"/>
          <w:highlight w:val="white"/>
        </w:rPr>
        <w:t>Wieczorek</w:t>
      </w:r>
      <w:proofErr w:type="spellEnd"/>
      <w:r>
        <w:rPr>
          <w:rFonts w:ascii="Times New Roman" w:eastAsia="Times New Roman" w:hAnsi="Times New Roman" w:cs="Times New Roman"/>
          <w:color w:val="222222"/>
          <w:sz w:val="24"/>
          <w:szCs w:val="24"/>
          <w:highlight w:val="white"/>
        </w:rPr>
        <w:t>. "Fine‐scale spatial genetic structure and dispersal among spotted salamander (Ambystoma maculatum) breeding populations." </w:t>
      </w:r>
      <w:r>
        <w:rPr>
          <w:rFonts w:ascii="Times New Roman" w:eastAsia="Times New Roman" w:hAnsi="Times New Roman" w:cs="Times New Roman"/>
          <w:i/>
          <w:color w:val="222222"/>
          <w:sz w:val="24"/>
          <w:szCs w:val="24"/>
          <w:highlight w:val="white"/>
        </w:rPr>
        <w:t>Molecular ecology</w:t>
      </w:r>
      <w:r>
        <w:rPr>
          <w:rFonts w:ascii="Times New Roman" w:eastAsia="Times New Roman" w:hAnsi="Times New Roman" w:cs="Times New Roman"/>
          <w:color w:val="222222"/>
          <w:sz w:val="24"/>
          <w:szCs w:val="24"/>
          <w:highlight w:val="white"/>
        </w:rPr>
        <w:t xml:space="preserve"> 16.2 (2007): 257-274. </w:t>
      </w:r>
    </w:p>
    <w:p w14:paraId="020B0CBB" w14:textId="77777777" w:rsidR="00B53B67" w:rsidRDefault="00D35F2C">
      <w:pPr>
        <w:rPr>
          <w:rFonts w:ascii="Times New Roman" w:eastAsia="Times New Roman" w:hAnsi="Times New Roman" w:cs="Times New Roman"/>
          <w:b/>
          <w:sz w:val="24"/>
          <w:szCs w:val="24"/>
          <w:u w:val="single"/>
        </w:rPr>
      </w:pPr>
      <w:r>
        <w:br w:type="page"/>
      </w:r>
    </w:p>
    <w:p w14:paraId="7CF41F85" w14:textId="77777777" w:rsidR="00B53B67" w:rsidRDefault="00D35F2C">
      <w:pPr>
        <w:spacing w:line="480" w:lineRule="auto"/>
        <w:jc w:val="cente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lastRenderedPageBreak/>
        <w:t>Figures</w:t>
      </w:r>
    </w:p>
    <w:p w14:paraId="268FD8C8" w14:textId="77777777" w:rsidR="00060CD7" w:rsidRDefault="00060CD7">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7F7E3417" w14:textId="37CD6601" w:rsidR="00935FEE" w:rsidRDefault="00935FEE">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Figure 1</w:t>
      </w:r>
      <w:r w:rsidR="00391F63">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A922C9">
        <w:rPr>
          <w:rFonts w:ascii="Times New Roman" w:eastAsia="Times New Roman" w:hAnsi="Times New Roman" w:cs="Times New Roman"/>
          <w:sz w:val="24"/>
          <w:szCs w:val="24"/>
        </w:rPr>
        <w:t xml:space="preserve">Study region (red polygon) with </w:t>
      </w:r>
      <w:proofErr w:type="spellStart"/>
      <w:r w:rsidR="00A922C9">
        <w:rPr>
          <w:rFonts w:ascii="Times New Roman" w:eastAsia="Times New Roman" w:hAnsi="Times New Roman" w:cs="Times New Roman"/>
          <w:sz w:val="24"/>
          <w:szCs w:val="24"/>
        </w:rPr>
        <w:t>Pocantico</w:t>
      </w:r>
      <w:proofErr w:type="spellEnd"/>
      <w:r w:rsidR="00A922C9">
        <w:rPr>
          <w:rFonts w:ascii="Times New Roman" w:eastAsia="Times New Roman" w:hAnsi="Times New Roman" w:cs="Times New Roman"/>
          <w:sz w:val="24"/>
          <w:szCs w:val="24"/>
        </w:rPr>
        <w:t xml:space="preserve"> River watershed delineated (black polygon). Colored dots represent location and barrier classification for assessed culverts within the study region. </w:t>
      </w:r>
    </w:p>
    <w:p w14:paraId="510C4D55" w14:textId="46AFF3B2" w:rsidR="00261117" w:rsidRDefault="00A05F9C">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067534">
        <w:rPr>
          <w:rFonts w:ascii="Times New Roman" w:eastAsia="Times New Roman" w:hAnsi="Times New Roman" w:cs="Times New Roman"/>
          <w:noProof/>
          <w:sz w:val="24"/>
          <w:szCs w:val="24"/>
        </w:rPr>
        <w:drawing>
          <wp:inline distT="0" distB="0" distL="0" distR="0" wp14:anchorId="6724BB71" wp14:editId="6CED8640">
            <wp:extent cx="5379720" cy="4168140"/>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ulvert map Appendix 3.JPG"/>
                    <pic:cNvPicPr/>
                  </pic:nvPicPr>
                  <pic:blipFill>
                    <a:blip r:embed="rId19">
                      <a:extLst>
                        <a:ext uri="{28A0092B-C50C-407E-A947-70E740481C1C}">
                          <a14:useLocalDpi xmlns:a14="http://schemas.microsoft.com/office/drawing/2010/main" val="0"/>
                        </a:ext>
                      </a:extLst>
                    </a:blip>
                    <a:stretch>
                      <a:fillRect/>
                    </a:stretch>
                  </pic:blipFill>
                  <pic:spPr>
                    <a:xfrm>
                      <a:off x="0" y="0"/>
                      <a:ext cx="5379720" cy="4168140"/>
                    </a:xfrm>
                    <a:prstGeom prst="rect">
                      <a:avLst/>
                    </a:prstGeom>
                  </pic:spPr>
                </pic:pic>
              </a:graphicData>
            </a:graphic>
          </wp:inline>
        </w:drawing>
      </w:r>
    </w:p>
    <w:p w14:paraId="273133AE" w14:textId="0927F39E" w:rsidR="00BE4246" w:rsidRDefault="00060CD7">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r w:rsidR="00BE4246">
        <w:rPr>
          <w:rFonts w:ascii="Times New Roman" w:eastAsia="Times New Roman" w:hAnsi="Times New Roman" w:cs="Times New Roman"/>
          <w:sz w:val="24"/>
          <w:szCs w:val="24"/>
        </w:rPr>
        <w:lastRenderedPageBreak/>
        <w:t>Figure 2. Projections of habitat suitability (i.e., probability of occurrence) scores for each of the 16 focal species within the study region. Note that scales for habitat suitability scores vary among species.</w:t>
      </w:r>
    </w:p>
    <w:p w14:paraId="1511C2F3" w14:textId="25986657" w:rsidR="00BE4246" w:rsidRDefault="00BE4246">
      <w:pPr>
        <w:rPr>
          <w:rFonts w:ascii="Times New Roman" w:eastAsia="Times New Roman" w:hAnsi="Times New Roman" w:cs="Times New Roman"/>
          <w:sz w:val="24"/>
          <w:szCs w:val="24"/>
        </w:rPr>
      </w:pPr>
      <w:r>
        <w:rPr>
          <w:noProof/>
        </w:rPr>
        <w:drawing>
          <wp:inline distT="0" distB="0" distL="0" distR="0" wp14:anchorId="629AEB90" wp14:editId="3EC684FA">
            <wp:extent cx="5943600" cy="5943600"/>
            <wp:effectExtent l="0" t="0" r="0"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r>
        <w:rPr>
          <w:rFonts w:ascii="Times New Roman" w:eastAsia="Times New Roman" w:hAnsi="Times New Roman" w:cs="Times New Roman"/>
          <w:sz w:val="24"/>
          <w:szCs w:val="24"/>
        </w:rPr>
        <w:br w:type="page"/>
      </w:r>
    </w:p>
    <w:p w14:paraId="0D2B0220" w14:textId="688F3305" w:rsidR="002D27AF" w:rsidRPr="002520BD" w:rsidRDefault="008617C2" w:rsidP="00537DF1">
      <w:pPr>
        <w:rPr>
          <w:rFonts w:ascii="Times New Roman" w:eastAsia="Times New Roman" w:hAnsi="Times New Roman" w:cs="Times New Roman"/>
          <w:sz w:val="24"/>
          <w:szCs w:val="24"/>
        </w:rPr>
      </w:pPr>
      <w:r w:rsidRPr="002520BD">
        <w:rPr>
          <w:rFonts w:ascii="Times New Roman" w:eastAsia="Times New Roman" w:hAnsi="Times New Roman" w:cs="Times New Roman"/>
          <w:sz w:val="24"/>
          <w:szCs w:val="24"/>
        </w:rPr>
        <w:lastRenderedPageBreak/>
        <w:t>Figure 3</w:t>
      </w:r>
      <w:r w:rsidR="00391F63">
        <w:rPr>
          <w:rFonts w:ascii="Times New Roman" w:eastAsia="Times New Roman" w:hAnsi="Times New Roman" w:cs="Times New Roman"/>
          <w:sz w:val="24"/>
          <w:szCs w:val="24"/>
        </w:rPr>
        <w:t>.</w:t>
      </w:r>
      <w:r w:rsidRPr="002520BD">
        <w:rPr>
          <w:rFonts w:ascii="Times New Roman" w:eastAsia="Times New Roman" w:hAnsi="Times New Roman" w:cs="Times New Roman"/>
          <w:sz w:val="24"/>
          <w:szCs w:val="24"/>
        </w:rPr>
        <w:t xml:space="preserve"> </w:t>
      </w:r>
      <w:r w:rsidRPr="002520BD">
        <w:rPr>
          <w:rFonts w:ascii="Times New Roman" w:hAnsi="Times New Roman" w:cs="Times New Roman"/>
          <w:sz w:val="24"/>
          <w:szCs w:val="24"/>
        </w:rPr>
        <w:t xml:space="preserve">Bar plot </w:t>
      </w:r>
      <w:r w:rsidR="002520BD" w:rsidRPr="002520BD">
        <w:rPr>
          <w:rFonts w:ascii="Times New Roman" w:hAnsi="Times New Roman" w:cs="Times New Roman"/>
          <w:sz w:val="24"/>
          <w:szCs w:val="24"/>
        </w:rPr>
        <w:t>of</w:t>
      </w:r>
      <w:r w:rsidRPr="002520BD">
        <w:rPr>
          <w:rFonts w:ascii="Times New Roman" w:hAnsi="Times New Roman" w:cs="Times New Roman"/>
          <w:sz w:val="24"/>
          <w:szCs w:val="24"/>
        </w:rPr>
        <w:t xml:space="preserve"> </w:t>
      </w:r>
      <w:r w:rsidR="002520BD" w:rsidRPr="002520BD">
        <w:rPr>
          <w:rFonts w:ascii="Times New Roman" w:hAnsi="Times New Roman" w:cs="Times New Roman"/>
          <w:sz w:val="24"/>
          <w:szCs w:val="24"/>
        </w:rPr>
        <w:t>number of culverts (count) in each of the b</w:t>
      </w:r>
      <w:r w:rsidRPr="002520BD">
        <w:rPr>
          <w:rFonts w:ascii="Times New Roman" w:hAnsi="Times New Roman" w:cs="Times New Roman"/>
          <w:sz w:val="24"/>
          <w:szCs w:val="24"/>
        </w:rPr>
        <w:t>arrier</w:t>
      </w:r>
      <w:r w:rsidR="002520BD" w:rsidRPr="002520BD">
        <w:rPr>
          <w:rFonts w:ascii="Times New Roman" w:hAnsi="Times New Roman" w:cs="Times New Roman"/>
          <w:sz w:val="24"/>
          <w:szCs w:val="24"/>
        </w:rPr>
        <w:t xml:space="preserve"> evaluation</w:t>
      </w:r>
      <w:r w:rsidRPr="002520BD">
        <w:rPr>
          <w:rFonts w:ascii="Times New Roman" w:hAnsi="Times New Roman" w:cs="Times New Roman"/>
          <w:sz w:val="24"/>
          <w:szCs w:val="24"/>
        </w:rPr>
        <w:t xml:space="preserve"> categor</w:t>
      </w:r>
      <w:r w:rsidR="002520BD" w:rsidRPr="002520BD">
        <w:rPr>
          <w:rFonts w:ascii="Times New Roman" w:hAnsi="Times New Roman" w:cs="Times New Roman"/>
          <w:sz w:val="24"/>
          <w:szCs w:val="24"/>
        </w:rPr>
        <w:t>ies.</w:t>
      </w:r>
    </w:p>
    <w:p w14:paraId="48C6A70B" w14:textId="0E0E7D66" w:rsidR="00067534" w:rsidRDefault="00060CD7">
      <w:pPr>
        <w:spacing w:line="480" w:lineRule="auto"/>
      </w:pPr>
      <w:r>
        <w:rPr>
          <w:noProof/>
        </w:rPr>
        <w:drawing>
          <wp:inline distT="0" distB="0" distL="0" distR="0" wp14:anchorId="5CED6F58" wp14:editId="5D4781D1">
            <wp:extent cx="5943600" cy="59436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ulvert_eval_barplot.tiff"/>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1D452490" w14:textId="77777777" w:rsidR="00060CD7" w:rsidRDefault="00060CD7">
      <w:r>
        <w:br w:type="page"/>
      </w:r>
    </w:p>
    <w:p w14:paraId="40E37DF9" w14:textId="45EFA39E" w:rsidR="002D27AF" w:rsidRDefault="00813F15">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Figure 4. Bar plot of culvert prioritization scores, separated by barrier evaluation scores. Maximum observed </w:t>
      </w:r>
      <w:r w:rsidR="00260852">
        <w:rPr>
          <w:rFonts w:ascii="Times New Roman" w:eastAsia="Times New Roman" w:hAnsi="Times New Roman" w:cs="Times New Roman"/>
          <w:sz w:val="24"/>
          <w:szCs w:val="24"/>
        </w:rPr>
        <w:t>score was 13, while maximum potential score was 32.</w:t>
      </w:r>
    </w:p>
    <w:p w14:paraId="71528EBD" w14:textId="782CCD3D" w:rsidR="00813F15" w:rsidRDefault="00813F15">
      <w:pPr>
        <w:spacing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69CA9531" wp14:editId="656D2209">
            <wp:extent cx="5943600" cy="5943600"/>
            <wp:effectExtent l="0" t="0" r="0" b="0"/>
            <wp:docPr id="8" name="Picture 8"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bar char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sectPr w:rsidR="00813F15">
      <w:headerReference w:type="default" r:id="rId23"/>
      <w:headerReference w:type="first" r:id="rId24"/>
      <w:pgSz w:w="12240" w:h="15840"/>
      <w:pgMar w:top="1440" w:right="1440" w:bottom="1440" w:left="144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EBC47EA" w14:textId="77777777" w:rsidR="00CB566E" w:rsidRDefault="00CB566E">
      <w:pPr>
        <w:spacing w:after="0" w:line="240" w:lineRule="auto"/>
      </w:pPr>
      <w:r>
        <w:separator/>
      </w:r>
    </w:p>
  </w:endnote>
  <w:endnote w:type="continuationSeparator" w:id="0">
    <w:p w14:paraId="5325BC4A" w14:textId="77777777" w:rsidR="00CB566E" w:rsidRDefault="00CB56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Georgia">
    <w:altName w:val="﷽﷽﷽﷽﷽﷽﷽﷽⽬"/>
    <w:panose1 w:val="02040502050405020303"/>
    <w:charset w:val="00"/>
    <w:family w:val="roman"/>
    <w:pitch w:val="variable"/>
    <w:sig w:usb0="00000287" w:usb1="00000000" w:usb2="00000000" w:usb3="00000000" w:csb0="0000009F" w:csb1="00000000"/>
  </w:font>
  <w:font w:name="Segoe UI">
    <w:panose1 w:val="020B0604020202020204"/>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5AADD4A" w14:textId="77777777" w:rsidR="00CB566E" w:rsidRDefault="00CB566E">
      <w:pPr>
        <w:spacing w:after="0" w:line="240" w:lineRule="auto"/>
      </w:pPr>
      <w:r>
        <w:separator/>
      </w:r>
    </w:p>
  </w:footnote>
  <w:footnote w:type="continuationSeparator" w:id="0">
    <w:p w14:paraId="7287F25B" w14:textId="77777777" w:rsidR="00CB566E" w:rsidRDefault="00CB566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3F7DF21" w14:textId="77777777" w:rsidR="001213A3" w:rsidRDefault="001213A3">
    <w:pPr>
      <w:pBdr>
        <w:top w:val="nil"/>
        <w:left w:val="nil"/>
        <w:bottom w:val="nil"/>
        <w:right w:val="nil"/>
        <w:between w:val="nil"/>
      </w:pBdr>
      <w:tabs>
        <w:tab w:val="center" w:pos="4680"/>
        <w:tab w:val="right" w:pos="9360"/>
      </w:tabs>
      <w:spacing w:after="0" w:line="240" w:lineRule="auto"/>
      <w:jc w:val="right"/>
      <w:rPr>
        <w:color w:val="000000"/>
      </w:rPr>
    </w:pPr>
    <w:r>
      <w:rPr>
        <w:color w:val="000000"/>
      </w:rPr>
      <w:t xml:space="preserve">AMPHIBIAN AND REPTILE HABITAT CONNECTIVITY IN THE POCANTICO RIVER                         </w:t>
    </w:r>
    <w:r>
      <w:rPr>
        <w:color w:val="000000"/>
      </w:rPr>
      <w:fldChar w:fldCharType="begin"/>
    </w:r>
    <w:r>
      <w:rPr>
        <w:color w:val="000000"/>
      </w:rPr>
      <w:instrText>PAGE</w:instrText>
    </w:r>
    <w:r>
      <w:rPr>
        <w:color w:val="000000"/>
      </w:rPr>
      <w:fldChar w:fldCharType="separate"/>
    </w:r>
    <w:r>
      <w:rPr>
        <w:noProof/>
        <w:color w:val="000000"/>
      </w:rPr>
      <w:t>34</w:t>
    </w:r>
    <w:r>
      <w:rPr>
        <w:color w:val="000000"/>
      </w:rPr>
      <w:fldChar w:fldCharType="end"/>
    </w:r>
  </w:p>
  <w:p w14:paraId="5737AB9C" w14:textId="77777777" w:rsidR="001213A3" w:rsidRDefault="001213A3">
    <w:pPr>
      <w:pBdr>
        <w:top w:val="nil"/>
        <w:left w:val="nil"/>
        <w:bottom w:val="nil"/>
        <w:right w:val="nil"/>
        <w:between w:val="nil"/>
      </w:pBdr>
      <w:tabs>
        <w:tab w:val="center" w:pos="4680"/>
        <w:tab w:val="right" w:pos="9360"/>
      </w:tabs>
      <w:spacing w:after="0"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33E0CB8" w14:textId="77777777" w:rsidR="001213A3" w:rsidRDefault="001213A3">
    <w:pPr>
      <w:pBdr>
        <w:top w:val="nil"/>
        <w:left w:val="nil"/>
        <w:bottom w:val="nil"/>
        <w:right w:val="nil"/>
        <w:between w:val="nil"/>
      </w:pBdr>
      <w:tabs>
        <w:tab w:val="center" w:pos="4680"/>
        <w:tab w:val="right" w:pos="9360"/>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Pr>
        <w:noProof/>
        <w:color w:val="000000"/>
      </w:rPr>
      <w:t>1</w:t>
    </w:r>
    <w:r>
      <w:rPr>
        <w:color w:val="000000"/>
      </w:rPr>
      <w:fldChar w:fldCharType="end"/>
    </w:r>
  </w:p>
  <w:p w14:paraId="7E7AA670" w14:textId="77777777" w:rsidR="001213A3" w:rsidRDefault="001213A3">
    <w:pPr>
      <w:pBdr>
        <w:top w:val="nil"/>
        <w:left w:val="nil"/>
        <w:bottom w:val="nil"/>
        <w:right w:val="nil"/>
        <w:between w:val="nil"/>
      </w:pBdr>
      <w:tabs>
        <w:tab w:val="center" w:pos="4680"/>
        <w:tab w:val="right" w:pos="9360"/>
      </w:tabs>
      <w:spacing w:after="0" w:line="240" w:lineRule="auto"/>
      <w:rPr>
        <w:color w:val="000000"/>
      </w:rPr>
    </w:pPr>
    <w:r>
      <w:rPr>
        <w:color w:val="000000"/>
      </w:rPr>
      <w:t>Running head: AMPHIBIAN AND REPTILE HABITAT CONNECTIVITY IN THE POCANTICO RIVER</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7687FB0"/>
    <w:multiLevelType w:val="hybridMultilevel"/>
    <w:tmpl w:val="8B444D9C"/>
    <w:lvl w:ilvl="0" w:tplc="04090001">
      <w:numFmt w:val="bullet"/>
      <w:lvlText w:val=""/>
      <w:lvlJc w:val="left"/>
      <w:pPr>
        <w:ind w:left="720" w:hanging="360"/>
      </w:pPr>
      <w:rPr>
        <w:rFonts w:ascii="Symbol" w:eastAsia="Times New Roman" w:hAnsi="Symbol"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46777CD7"/>
    <w:multiLevelType w:val="hybridMultilevel"/>
    <w:tmpl w:val="B6CC5500"/>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Michael Tierney">
    <w15:presenceInfo w15:providerId="Windows Live" w15:userId="f7fa4d1753472f0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53B67"/>
    <w:rsid w:val="000002C7"/>
    <w:rsid w:val="00002539"/>
    <w:rsid w:val="000074A5"/>
    <w:rsid w:val="00010498"/>
    <w:rsid w:val="0001133C"/>
    <w:rsid w:val="000158A7"/>
    <w:rsid w:val="000235AA"/>
    <w:rsid w:val="00023954"/>
    <w:rsid w:val="00025F6C"/>
    <w:rsid w:val="00035DBF"/>
    <w:rsid w:val="0004230D"/>
    <w:rsid w:val="00051381"/>
    <w:rsid w:val="00056DBA"/>
    <w:rsid w:val="00060CD7"/>
    <w:rsid w:val="00067534"/>
    <w:rsid w:val="00072323"/>
    <w:rsid w:val="00077238"/>
    <w:rsid w:val="00081B7E"/>
    <w:rsid w:val="00093549"/>
    <w:rsid w:val="00096C82"/>
    <w:rsid w:val="000B1945"/>
    <w:rsid w:val="000B2B4E"/>
    <w:rsid w:val="000C0006"/>
    <w:rsid w:val="000C6549"/>
    <w:rsid w:val="000D6A47"/>
    <w:rsid w:val="00106B08"/>
    <w:rsid w:val="00120BCC"/>
    <w:rsid w:val="001213A3"/>
    <w:rsid w:val="001236C4"/>
    <w:rsid w:val="00133046"/>
    <w:rsid w:val="00143402"/>
    <w:rsid w:val="0014341D"/>
    <w:rsid w:val="00143E6C"/>
    <w:rsid w:val="00150910"/>
    <w:rsid w:val="00153828"/>
    <w:rsid w:val="00161A1C"/>
    <w:rsid w:val="00164F17"/>
    <w:rsid w:val="00165884"/>
    <w:rsid w:val="00171139"/>
    <w:rsid w:val="0017141F"/>
    <w:rsid w:val="00173107"/>
    <w:rsid w:val="00184A75"/>
    <w:rsid w:val="00184CD5"/>
    <w:rsid w:val="00190478"/>
    <w:rsid w:val="001974A3"/>
    <w:rsid w:val="001A0B65"/>
    <w:rsid w:val="001C2EFE"/>
    <w:rsid w:val="001E7ADB"/>
    <w:rsid w:val="0020254B"/>
    <w:rsid w:val="00205D6D"/>
    <w:rsid w:val="00206281"/>
    <w:rsid w:val="002173B9"/>
    <w:rsid w:val="00232DC4"/>
    <w:rsid w:val="002337B7"/>
    <w:rsid w:val="0024322A"/>
    <w:rsid w:val="00251999"/>
    <w:rsid w:val="002520BD"/>
    <w:rsid w:val="002531CE"/>
    <w:rsid w:val="00260852"/>
    <w:rsid w:val="00261117"/>
    <w:rsid w:val="00265AAA"/>
    <w:rsid w:val="00266BA3"/>
    <w:rsid w:val="00270F89"/>
    <w:rsid w:val="00287742"/>
    <w:rsid w:val="002949BD"/>
    <w:rsid w:val="00295958"/>
    <w:rsid w:val="002B35B1"/>
    <w:rsid w:val="002D27AF"/>
    <w:rsid w:val="002D2E68"/>
    <w:rsid w:val="002D374E"/>
    <w:rsid w:val="002E38D4"/>
    <w:rsid w:val="002E3CF9"/>
    <w:rsid w:val="00313AAE"/>
    <w:rsid w:val="00320A2A"/>
    <w:rsid w:val="00322507"/>
    <w:rsid w:val="0032418C"/>
    <w:rsid w:val="00331D6B"/>
    <w:rsid w:val="003330EB"/>
    <w:rsid w:val="003365D4"/>
    <w:rsid w:val="00336713"/>
    <w:rsid w:val="0035147D"/>
    <w:rsid w:val="00353D5A"/>
    <w:rsid w:val="00356729"/>
    <w:rsid w:val="00371930"/>
    <w:rsid w:val="00374F3A"/>
    <w:rsid w:val="00387F8E"/>
    <w:rsid w:val="00391F63"/>
    <w:rsid w:val="003A03E9"/>
    <w:rsid w:val="003A0D90"/>
    <w:rsid w:val="003E38D8"/>
    <w:rsid w:val="00401C87"/>
    <w:rsid w:val="004025C7"/>
    <w:rsid w:val="00413092"/>
    <w:rsid w:val="004215A1"/>
    <w:rsid w:val="00422D3A"/>
    <w:rsid w:val="0042659B"/>
    <w:rsid w:val="00426B82"/>
    <w:rsid w:val="00431DCC"/>
    <w:rsid w:val="004421A1"/>
    <w:rsid w:val="004473F7"/>
    <w:rsid w:val="00453CDF"/>
    <w:rsid w:val="00453E20"/>
    <w:rsid w:val="004574ED"/>
    <w:rsid w:val="00494745"/>
    <w:rsid w:val="004A0F4F"/>
    <w:rsid w:val="004A3C95"/>
    <w:rsid w:val="004A46D5"/>
    <w:rsid w:val="004A47B0"/>
    <w:rsid w:val="004A5682"/>
    <w:rsid w:val="004A7BF7"/>
    <w:rsid w:val="004B6B85"/>
    <w:rsid w:val="004C2510"/>
    <w:rsid w:val="004C640F"/>
    <w:rsid w:val="004D5842"/>
    <w:rsid w:val="004D6629"/>
    <w:rsid w:val="004F42EE"/>
    <w:rsid w:val="004F4809"/>
    <w:rsid w:val="005054DF"/>
    <w:rsid w:val="00506B61"/>
    <w:rsid w:val="005109DA"/>
    <w:rsid w:val="00524882"/>
    <w:rsid w:val="0052544A"/>
    <w:rsid w:val="00527661"/>
    <w:rsid w:val="00535D3C"/>
    <w:rsid w:val="00536648"/>
    <w:rsid w:val="00537DF1"/>
    <w:rsid w:val="0054005B"/>
    <w:rsid w:val="00543503"/>
    <w:rsid w:val="00544C70"/>
    <w:rsid w:val="005506D5"/>
    <w:rsid w:val="005660DE"/>
    <w:rsid w:val="00566348"/>
    <w:rsid w:val="0057349C"/>
    <w:rsid w:val="00576BEC"/>
    <w:rsid w:val="0058111D"/>
    <w:rsid w:val="00590FEA"/>
    <w:rsid w:val="00594567"/>
    <w:rsid w:val="005A0145"/>
    <w:rsid w:val="005A2896"/>
    <w:rsid w:val="005A7181"/>
    <w:rsid w:val="005B7638"/>
    <w:rsid w:val="005C693D"/>
    <w:rsid w:val="005E4644"/>
    <w:rsid w:val="005F39CB"/>
    <w:rsid w:val="005F6306"/>
    <w:rsid w:val="0060094E"/>
    <w:rsid w:val="00602585"/>
    <w:rsid w:val="00603F35"/>
    <w:rsid w:val="006248F6"/>
    <w:rsid w:val="006253EB"/>
    <w:rsid w:val="0063705D"/>
    <w:rsid w:val="00660B0B"/>
    <w:rsid w:val="0066497E"/>
    <w:rsid w:val="00665D5D"/>
    <w:rsid w:val="00673FD6"/>
    <w:rsid w:val="006749A7"/>
    <w:rsid w:val="00674B51"/>
    <w:rsid w:val="00680EB3"/>
    <w:rsid w:val="00691069"/>
    <w:rsid w:val="006B6FBE"/>
    <w:rsid w:val="006C0CFE"/>
    <w:rsid w:val="006D209E"/>
    <w:rsid w:val="006D21E0"/>
    <w:rsid w:val="006D3170"/>
    <w:rsid w:val="00716CA4"/>
    <w:rsid w:val="00724827"/>
    <w:rsid w:val="00731A3F"/>
    <w:rsid w:val="0073485D"/>
    <w:rsid w:val="00755725"/>
    <w:rsid w:val="00755A39"/>
    <w:rsid w:val="0077187F"/>
    <w:rsid w:val="007800E6"/>
    <w:rsid w:val="00781A9E"/>
    <w:rsid w:val="00782B83"/>
    <w:rsid w:val="00790981"/>
    <w:rsid w:val="00797EE2"/>
    <w:rsid w:val="007A606D"/>
    <w:rsid w:val="007C72F4"/>
    <w:rsid w:val="007C78FA"/>
    <w:rsid w:val="007D58F7"/>
    <w:rsid w:val="007E7F9D"/>
    <w:rsid w:val="007F38C8"/>
    <w:rsid w:val="008011DC"/>
    <w:rsid w:val="008067E5"/>
    <w:rsid w:val="00813F15"/>
    <w:rsid w:val="00822C5D"/>
    <w:rsid w:val="0082601C"/>
    <w:rsid w:val="00830CC8"/>
    <w:rsid w:val="00836626"/>
    <w:rsid w:val="008431AF"/>
    <w:rsid w:val="008468D0"/>
    <w:rsid w:val="008617C2"/>
    <w:rsid w:val="00864BD9"/>
    <w:rsid w:val="008709AD"/>
    <w:rsid w:val="00880337"/>
    <w:rsid w:val="008913B8"/>
    <w:rsid w:val="008A5EA0"/>
    <w:rsid w:val="008B468B"/>
    <w:rsid w:val="008B61B2"/>
    <w:rsid w:val="008D2387"/>
    <w:rsid w:val="008D25BB"/>
    <w:rsid w:val="008D3D18"/>
    <w:rsid w:val="008E0EEB"/>
    <w:rsid w:val="008E3F59"/>
    <w:rsid w:val="008E65F8"/>
    <w:rsid w:val="008F0ED7"/>
    <w:rsid w:val="008F377A"/>
    <w:rsid w:val="008F422D"/>
    <w:rsid w:val="008F651B"/>
    <w:rsid w:val="00906106"/>
    <w:rsid w:val="00906B05"/>
    <w:rsid w:val="00911387"/>
    <w:rsid w:val="00915C64"/>
    <w:rsid w:val="00917281"/>
    <w:rsid w:val="00920A64"/>
    <w:rsid w:val="00923EFA"/>
    <w:rsid w:val="00925B1F"/>
    <w:rsid w:val="00932D97"/>
    <w:rsid w:val="0093392E"/>
    <w:rsid w:val="00935FEE"/>
    <w:rsid w:val="00937F16"/>
    <w:rsid w:val="009420DD"/>
    <w:rsid w:val="00942177"/>
    <w:rsid w:val="00942541"/>
    <w:rsid w:val="009641D1"/>
    <w:rsid w:val="00972BFA"/>
    <w:rsid w:val="0097553C"/>
    <w:rsid w:val="00992F22"/>
    <w:rsid w:val="009A30E7"/>
    <w:rsid w:val="009B77B3"/>
    <w:rsid w:val="009C162A"/>
    <w:rsid w:val="009C6321"/>
    <w:rsid w:val="009D1354"/>
    <w:rsid w:val="009D1AC5"/>
    <w:rsid w:val="009D3747"/>
    <w:rsid w:val="009E3A7B"/>
    <w:rsid w:val="009F25E3"/>
    <w:rsid w:val="009F3D90"/>
    <w:rsid w:val="00A05F9C"/>
    <w:rsid w:val="00A07B81"/>
    <w:rsid w:val="00A175C8"/>
    <w:rsid w:val="00A17EAF"/>
    <w:rsid w:val="00A313FF"/>
    <w:rsid w:val="00A32650"/>
    <w:rsid w:val="00A4484D"/>
    <w:rsid w:val="00A52E74"/>
    <w:rsid w:val="00A562A8"/>
    <w:rsid w:val="00A64031"/>
    <w:rsid w:val="00A64EB4"/>
    <w:rsid w:val="00A65958"/>
    <w:rsid w:val="00A76A63"/>
    <w:rsid w:val="00A83F46"/>
    <w:rsid w:val="00A9107F"/>
    <w:rsid w:val="00A922C9"/>
    <w:rsid w:val="00A94E9A"/>
    <w:rsid w:val="00AA0C4D"/>
    <w:rsid w:val="00AB27BD"/>
    <w:rsid w:val="00AB54B3"/>
    <w:rsid w:val="00AB7E83"/>
    <w:rsid w:val="00AE545D"/>
    <w:rsid w:val="00AF042B"/>
    <w:rsid w:val="00AF623B"/>
    <w:rsid w:val="00AF6248"/>
    <w:rsid w:val="00B07948"/>
    <w:rsid w:val="00B14AE7"/>
    <w:rsid w:val="00B24476"/>
    <w:rsid w:val="00B36A48"/>
    <w:rsid w:val="00B45376"/>
    <w:rsid w:val="00B46BE8"/>
    <w:rsid w:val="00B53B67"/>
    <w:rsid w:val="00B744C1"/>
    <w:rsid w:val="00B90F4C"/>
    <w:rsid w:val="00B94829"/>
    <w:rsid w:val="00B95981"/>
    <w:rsid w:val="00BA0B4E"/>
    <w:rsid w:val="00BB214F"/>
    <w:rsid w:val="00BC6EDE"/>
    <w:rsid w:val="00BD00B2"/>
    <w:rsid w:val="00BD15F1"/>
    <w:rsid w:val="00BD35D1"/>
    <w:rsid w:val="00BE38B8"/>
    <w:rsid w:val="00BE4246"/>
    <w:rsid w:val="00BE42F1"/>
    <w:rsid w:val="00BE5047"/>
    <w:rsid w:val="00BF38B9"/>
    <w:rsid w:val="00C030E9"/>
    <w:rsid w:val="00C0515E"/>
    <w:rsid w:val="00C11D50"/>
    <w:rsid w:val="00C138F0"/>
    <w:rsid w:val="00C15C50"/>
    <w:rsid w:val="00C304BF"/>
    <w:rsid w:val="00C40754"/>
    <w:rsid w:val="00C6534E"/>
    <w:rsid w:val="00C80EC0"/>
    <w:rsid w:val="00C81697"/>
    <w:rsid w:val="00C83CBF"/>
    <w:rsid w:val="00C927C0"/>
    <w:rsid w:val="00CB2AB6"/>
    <w:rsid w:val="00CB566E"/>
    <w:rsid w:val="00CC4275"/>
    <w:rsid w:val="00CD112D"/>
    <w:rsid w:val="00CD6C75"/>
    <w:rsid w:val="00CE2091"/>
    <w:rsid w:val="00CE33AC"/>
    <w:rsid w:val="00CE6F9D"/>
    <w:rsid w:val="00D04379"/>
    <w:rsid w:val="00D04802"/>
    <w:rsid w:val="00D1644E"/>
    <w:rsid w:val="00D2569B"/>
    <w:rsid w:val="00D27BFB"/>
    <w:rsid w:val="00D304E6"/>
    <w:rsid w:val="00D35F2C"/>
    <w:rsid w:val="00D3622A"/>
    <w:rsid w:val="00D44430"/>
    <w:rsid w:val="00D608C9"/>
    <w:rsid w:val="00D62A77"/>
    <w:rsid w:val="00D63818"/>
    <w:rsid w:val="00D7288E"/>
    <w:rsid w:val="00D77AD7"/>
    <w:rsid w:val="00D91A75"/>
    <w:rsid w:val="00D943CC"/>
    <w:rsid w:val="00DA3B82"/>
    <w:rsid w:val="00DA5137"/>
    <w:rsid w:val="00DB0F89"/>
    <w:rsid w:val="00DC0F00"/>
    <w:rsid w:val="00DC71D9"/>
    <w:rsid w:val="00DD6F5B"/>
    <w:rsid w:val="00DE1687"/>
    <w:rsid w:val="00DF36FA"/>
    <w:rsid w:val="00DF6297"/>
    <w:rsid w:val="00E01A6B"/>
    <w:rsid w:val="00E04018"/>
    <w:rsid w:val="00E04D03"/>
    <w:rsid w:val="00E11197"/>
    <w:rsid w:val="00E2075D"/>
    <w:rsid w:val="00E23654"/>
    <w:rsid w:val="00E24773"/>
    <w:rsid w:val="00E30677"/>
    <w:rsid w:val="00E35CC5"/>
    <w:rsid w:val="00E40046"/>
    <w:rsid w:val="00E433CD"/>
    <w:rsid w:val="00E436F7"/>
    <w:rsid w:val="00E64726"/>
    <w:rsid w:val="00E71FB5"/>
    <w:rsid w:val="00E821D3"/>
    <w:rsid w:val="00E861D0"/>
    <w:rsid w:val="00EA08AF"/>
    <w:rsid w:val="00EA1AFF"/>
    <w:rsid w:val="00EA69C9"/>
    <w:rsid w:val="00EB2676"/>
    <w:rsid w:val="00EC6582"/>
    <w:rsid w:val="00EE664C"/>
    <w:rsid w:val="00EF6163"/>
    <w:rsid w:val="00EF7813"/>
    <w:rsid w:val="00F01C44"/>
    <w:rsid w:val="00F065B3"/>
    <w:rsid w:val="00F06BF6"/>
    <w:rsid w:val="00F17A54"/>
    <w:rsid w:val="00F2460D"/>
    <w:rsid w:val="00F267EA"/>
    <w:rsid w:val="00F34CC9"/>
    <w:rsid w:val="00F37EEE"/>
    <w:rsid w:val="00F52561"/>
    <w:rsid w:val="00F619B2"/>
    <w:rsid w:val="00F70DCA"/>
    <w:rsid w:val="00F7641E"/>
    <w:rsid w:val="00F7673B"/>
    <w:rsid w:val="00F81853"/>
    <w:rsid w:val="00F82A21"/>
    <w:rsid w:val="00F8343B"/>
    <w:rsid w:val="00F8387B"/>
    <w:rsid w:val="00F952EA"/>
    <w:rsid w:val="00FA17DF"/>
    <w:rsid w:val="00FA468B"/>
    <w:rsid w:val="00FA512F"/>
    <w:rsid w:val="00FA5761"/>
    <w:rsid w:val="00FA74E8"/>
    <w:rsid w:val="00FB3606"/>
    <w:rsid w:val="00FB4F51"/>
    <w:rsid w:val="00FC4955"/>
    <w:rsid w:val="00FD17BA"/>
    <w:rsid w:val="00FD2B9B"/>
    <w:rsid w:val="00FD2C12"/>
    <w:rsid w:val="00FD5D0C"/>
    <w:rsid w:val="00FF2830"/>
    <w:rsid w:val="00FF56B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5D9912"/>
  <w15:docId w15:val="{5D645550-A2F7-4EE9-BCCB-C011CD5E08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Calibri"/>
        <w:sz w:val="22"/>
        <w:szCs w:val="22"/>
        <w:lang w:val="en-US" w:eastAsia="en-US" w:bidi="ar-SA"/>
      </w:rPr>
    </w:rPrDefault>
    <w:pPrDefault>
      <w:pPr>
        <w:spacing w:after="160"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style>
  <w:style w:type="paragraph" w:styleId="Heading1">
    <w:name w:val="heading 1"/>
    <w:basedOn w:val="Normal"/>
    <w:next w:val="Normal"/>
    <w:pPr>
      <w:keepNext/>
      <w:keepLines/>
      <w:spacing w:before="480" w:after="120"/>
      <w:outlineLvl w:val="0"/>
    </w:pPr>
    <w:rPr>
      <w:b/>
      <w:sz w:val="48"/>
      <w:szCs w:val="48"/>
    </w:rPr>
  </w:style>
  <w:style w:type="paragraph" w:styleId="Heading2">
    <w:name w:val="heading 2"/>
    <w:basedOn w:val="Normal"/>
    <w:next w:val="Normal"/>
    <w:pPr>
      <w:keepNext/>
      <w:keepLines/>
      <w:spacing w:before="360" w:after="80"/>
      <w:outlineLvl w:val="1"/>
    </w:pPr>
    <w:rPr>
      <w:b/>
      <w:sz w:val="36"/>
      <w:szCs w:val="36"/>
    </w:rPr>
  </w:style>
  <w:style w:type="paragraph" w:styleId="Heading3">
    <w:name w:val="heading 3"/>
    <w:basedOn w:val="Normal"/>
    <w:next w:val="Normal"/>
    <w:pPr>
      <w:keepNext/>
      <w:keepLines/>
      <w:spacing w:before="280" w:after="80"/>
      <w:outlineLvl w:val="2"/>
    </w:pPr>
    <w:rPr>
      <w:b/>
      <w:sz w:val="28"/>
      <w:szCs w:val="28"/>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1">
    <w:name w:val="1"/>
    <w:basedOn w:val="TableNormal"/>
    <w:tblPr>
      <w:tblStyleRowBandSize w:val="1"/>
      <w:tblStyleColBandSize w:val="1"/>
      <w:tblCellMar>
        <w:left w:w="115" w:type="dxa"/>
        <w:right w:w="115"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8A5EA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A5EA0"/>
    <w:rPr>
      <w:rFonts w:ascii="Segoe UI" w:hAnsi="Segoe UI" w:cs="Segoe UI"/>
      <w:sz w:val="18"/>
      <w:szCs w:val="18"/>
    </w:rPr>
  </w:style>
  <w:style w:type="paragraph" w:styleId="CommentSubject">
    <w:name w:val="annotation subject"/>
    <w:basedOn w:val="CommentText"/>
    <w:next w:val="CommentText"/>
    <w:link w:val="CommentSubjectChar"/>
    <w:uiPriority w:val="99"/>
    <w:semiHidden/>
    <w:unhideWhenUsed/>
    <w:rsid w:val="006D3170"/>
    <w:rPr>
      <w:b/>
      <w:bCs/>
    </w:rPr>
  </w:style>
  <w:style w:type="character" w:customStyle="1" w:styleId="CommentSubjectChar">
    <w:name w:val="Comment Subject Char"/>
    <w:basedOn w:val="CommentTextChar"/>
    <w:link w:val="CommentSubject"/>
    <w:uiPriority w:val="99"/>
    <w:semiHidden/>
    <w:rsid w:val="006D3170"/>
    <w:rPr>
      <w:b/>
      <w:bCs/>
      <w:sz w:val="20"/>
      <w:szCs w:val="20"/>
    </w:rPr>
  </w:style>
  <w:style w:type="paragraph" w:styleId="ListParagraph">
    <w:name w:val="List Paragraph"/>
    <w:basedOn w:val="Normal"/>
    <w:uiPriority w:val="34"/>
    <w:qFormat/>
    <w:rsid w:val="003E38D8"/>
    <w:pPr>
      <w:ind w:left="720"/>
      <w:contextualSpacing/>
    </w:pPr>
  </w:style>
  <w:style w:type="paragraph" w:styleId="Revision">
    <w:name w:val="Revision"/>
    <w:hidden/>
    <w:uiPriority w:val="99"/>
    <w:semiHidden/>
    <w:rsid w:val="00FD2C12"/>
    <w:pPr>
      <w:spacing w:after="0" w:line="240" w:lineRule="auto"/>
    </w:pPr>
  </w:style>
  <w:style w:type="character" w:styleId="Hyperlink">
    <w:name w:val="Hyperlink"/>
    <w:basedOn w:val="DefaultParagraphFont"/>
    <w:uiPriority w:val="99"/>
    <w:unhideWhenUsed/>
    <w:rsid w:val="00602585"/>
    <w:rPr>
      <w:color w:val="0000FF" w:themeColor="hyperlink"/>
      <w:u w:val="single"/>
    </w:rPr>
  </w:style>
  <w:style w:type="character" w:styleId="UnresolvedMention">
    <w:name w:val="Unresolved Mention"/>
    <w:basedOn w:val="DefaultParagraphFont"/>
    <w:uiPriority w:val="99"/>
    <w:semiHidden/>
    <w:unhideWhenUsed/>
    <w:rsid w:val="0060258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4476418">
      <w:bodyDiv w:val="1"/>
      <w:marLeft w:val="0"/>
      <w:marRight w:val="0"/>
      <w:marTop w:val="0"/>
      <w:marBottom w:val="0"/>
      <w:divBdr>
        <w:top w:val="none" w:sz="0" w:space="0" w:color="auto"/>
        <w:left w:val="none" w:sz="0" w:space="0" w:color="auto"/>
        <w:bottom w:val="none" w:sz="0" w:space="0" w:color="auto"/>
        <w:right w:val="none" w:sz="0" w:space="0" w:color="auto"/>
      </w:divBdr>
      <w:divsChild>
        <w:div w:id="1259288139">
          <w:marLeft w:val="480"/>
          <w:marRight w:val="0"/>
          <w:marTop w:val="0"/>
          <w:marBottom w:val="0"/>
          <w:divBdr>
            <w:top w:val="none" w:sz="0" w:space="0" w:color="auto"/>
            <w:left w:val="none" w:sz="0" w:space="0" w:color="auto"/>
            <w:bottom w:val="none" w:sz="0" w:space="0" w:color="auto"/>
            <w:right w:val="none" w:sz="0" w:space="0" w:color="auto"/>
          </w:divBdr>
          <w:divsChild>
            <w:div w:id="1725593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81614">
      <w:bodyDiv w:val="1"/>
      <w:marLeft w:val="0"/>
      <w:marRight w:val="0"/>
      <w:marTop w:val="0"/>
      <w:marBottom w:val="0"/>
      <w:divBdr>
        <w:top w:val="none" w:sz="0" w:space="0" w:color="auto"/>
        <w:left w:val="none" w:sz="0" w:space="0" w:color="auto"/>
        <w:bottom w:val="none" w:sz="0" w:space="0" w:color="auto"/>
        <w:right w:val="none" w:sz="0" w:space="0" w:color="auto"/>
      </w:divBdr>
      <w:divsChild>
        <w:div w:id="1969583789">
          <w:marLeft w:val="480"/>
          <w:marRight w:val="0"/>
          <w:marTop w:val="0"/>
          <w:marBottom w:val="0"/>
          <w:divBdr>
            <w:top w:val="none" w:sz="0" w:space="0" w:color="auto"/>
            <w:left w:val="none" w:sz="0" w:space="0" w:color="auto"/>
            <w:bottom w:val="none" w:sz="0" w:space="0" w:color="auto"/>
            <w:right w:val="none" w:sz="0" w:space="0" w:color="auto"/>
          </w:divBdr>
          <w:divsChild>
            <w:div w:id="1596744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62636">
      <w:bodyDiv w:val="1"/>
      <w:marLeft w:val="0"/>
      <w:marRight w:val="0"/>
      <w:marTop w:val="0"/>
      <w:marBottom w:val="0"/>
      <w:divBdr>
        <w:top w:val="none" w:sz="0" w:space="0" w:color="auto"/>
        <w:left w:val="none" w:sz="0" w:space="0" w:color="auto"/>
        <w:bottom w:val="none" w:sz="0" w:space="0" w:color="auto"/>
        <w:right w:val="none" w:sz="0" w:space="0" w:color="auto"/>
      </w:divBdr>
      <w:divsChild>
        <w:div w:id="37970694">
          <w:marLeft w:val="480"/>
          <w:marRight w:val="0"/>
          <w:marTop w:val="0"/>
          <w:marBottom w:val="0"/>
          <w:divBdr>
            <w:top w:val="none" w:sz="0" w:space="0" w:color="auto"/>
            <w:left w:val="none" w:sz="0" w:space="0" w:color="auto"/>
            <w:bottom w:val="none" w:sz="0" w:space="0" w:color="auto"/>
            <w:right w:val="none" w:sz="0" w:space="0" w:color="auto"/>
          </w:divBdr>
          <w:divsChild>
            <w:div w:id="1531842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04750">
      <w:bodyDiv w:val="1"/>
      <w:marLeft w:val="0"/>
      <w:marRight w:val="0"/>
      <w:marTop w:val="0"/>
      <w:marBottom w:val="0"/>
      <w:divBdr>
        <w:top w:val="none" w:sz="0" w:space="0" w:color="auto"/>
        <w:left w:val="none" w:sz="0" w:space="0" w:color="auto"/>
        <w:bottom w:val="none" w:sz="0" w:space="0" w:color="auto"/>
        <w:right w:val="none" w:sz="0" w:space="0" w:color="auto"/>
      </w:divBdr>
      <w:divsChild>
        <w:div w:id="13963685">
          <w:marLeft w:val="480"/>
          <w:marRight w:val="0"/>
          <w:marTop w:val="0"/>
          <w:marBottom w:val="0"/>
          <w:divBdr>
            <w:top w:val="none" w:sz="0" w:space="0" w:color="auto"/>
            <w:left w:val="none" w:sz="0" w:space="0" w:color="auto"/>
            <w:bottom w:val="none" w:sz="0" w:space="0" w:color="auto"/>
            <w:right w:val="none" w:sz="0" w:space="0" w:color="auto"/>
          </w:divBdr>
          <w:divsChild>
            <w:div w:id="490146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28883">
      <w:bodyDiv w:val="1"/>
      <w:marLeft w:val="0"/>
      <w:marRight w:val="0"/>
      <w:marTop w:val="0"/>
      <w:marBottom w:val="0"/>
      <w:divBdr>
        <w:top w:val="none" w:sz="0" w:space="0" w:color="auto"/>
        <w:left w:val="none" w:sz="0" w:space="0" w:color="auto"/>
        <w:bottom w:val="none" w:sz="0" w:space="0" w:color="auto"/>
        <w:right w:val="none" w:sz="0" w:space="0" w:color="auto"/>
      </w:divBdr>
      <w:divsChild>
        <w:div w:id="274488366">
          <w:marLeft w:val="480"/>
          <w:marRight w:val="0"/>
          <w:marTop w:val="0"/>
          <w:marBottom w:val="0"/>
          <w:divBdr>
            <w:top w:val="none" w:sz="0" w:space="0" w:color="auto"/>
            <w:left w:val="none" w:sz="0" w:space="0" w:color="auto"/>
            <w:bottom w:val="none" w:sz="0" w:space="0" w:color="auto"/>
            <w:right w:val="none" w:sz="0" w:space="0" w:color="auto"/>
          </w:divBdr>
          <w:divsChild>
            <w:div w:id="713887560">
              <w:marLeft w:val="0"/>
              <w:marRight w:val="0"/>
              <w:marTop w:val="0"/>
              <w:marBottom w:val="0"/>
              <w:divBdr>
                <w:top w:val="none" w:sz="0" w:space="0" w:color="auto"/>
                <w:left w:val="none" w:sz="0" w:space="0" w:color="auto"/>
                <w:bottom w:val="none" w:sz="0" w:space="0" w:color="auto"/>
                <w:right w:val="none" w:sz="0" w:space="0" w:color="auto"/>
              </w:divBdr>
            </w:div>
            <w:div w:id="1335231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48971">
      <w:bodyDiv w:val="1"/>
      <w:marLeft w:val="0"/>
      <w:marRight w:val="0"/>
      <w:marTop w:val="0"/>
      <w:marBottom w:val="0"/>
      <w:divBdr>
        <w:top w:val="none" w:sz="0" w:space="0" w:color="auto"/>
        <w:left w:val="none" w:sz="0" w:space="0" w:color="auto"/>
        <w:bottom w:val="none" w:sz="0" w:space="0" w:color="auto"/>
        <w:right w:val="none" w:sz="0" w:space="0" w:color="auto"/>
      </w:divBdr>
      <w:divsChild>
        <w:div w:id="1095058130">
          <w:marLeft w:val="480"/>
          <w:marRight w:val="0"/>
          <w:marTop w:val="0"/>
          <w:marBottom w:val="0"/>
          <w:divBdr>
            <w:top w:val="none" w:sz="0" w:space="0" w:color="auto"/>
            <w:left w:val="none" w:sz="0" w:space="0" w:color="auto"/>
            <w:bottom w:val="none" w:sz="0" w:space="0" w:color="auto"/>
            <w:right w:val="none" w:sz="0" w:space="0" w:color="auto"/>
          </w:divBdr>
          <w:divsChild>
            <w:div w:id="188568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64047">
      <w:bodyDiv w:val="1"/>
      <w:marLeft w:val="0"/>
      <w:marRight w:val="0"/>
      <w:marTop w:val="0"/>
      <w:marBottom w:val="0"/>
      <w:divBdr>
        <w:top w:val="none" w:sz="0" w:space="0" w:color="auto"/>
        <w:left w:val="none" w:sz="0" w:space="0" w:color="auto"/>
        <w:bottom w:val="none" w:sz="0" w:space="0" w:color="auto"/>
        <w:right w:val="none" w:sz="0" w:space="0" w:color="auto"/>
      </w:divBdr>
      <w:divsChild>
        <w:div w:id="1710573306">
          <w:marLeft w:val="480"/>
          <w:marRight w:val="0"/>
          <w:marTop w:val="0"/>
          <w:marBottom w:val="0"/>
          <w:divBdr>
            <w:top w:val="none" w:sz="0" w:space="0" w:color="auto"/>
            <w:left w:val="none" w:sz="0" w:space="0" w:color="auto"/>
            <w:bottom w:val="none" w:sz="0" w:space="0" w:color="auto"/>
            <w:right w:val="none" w:sz="0" w:space="0" w:color="auto"/>
          </w:divBdr>
          <w:divsChild>
            <w:div w:id="458451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15635">
      <w:bodyDiv w:val="1"/>
      <w:marLeft w:val="0"/>
      <w:marRight w:val="0"/>
      <w:marTop w:val="0"/>
      <w:marBottom w:val="0"/>
      <w:divBdr>
        <w:top w:val="none" w:sz="0" w:space="0" w:color="auto"/>
        <w:left w:val="none" w:sz="0" w:space="0" w:color="auto"/>
        <w:bottom w:val="none" w:sz="0" w:space="0" w:color="auto"/>
        <w:right w:val="none" w:sz="0" w:space="0" w:color="auto"/>
      </w:divBdr>
      <w:divsChild>
        <w:div w:id="286088399">
          <w:marLeft w:val="480"/>
          <w:marRight w:val="0"/>
          <w:marTop w:val="0"/>
          <w:marBottom w:val="0"/>
          <w:divBdr>
            <w:top w:val="none" w:sz="0" w:space="0" w:color="auto"/>
            <w:left w:val="none" w:sz="0" w:space="0" w:color="auto"/>
            <w:bottom w:val="none" w:sz="0" w:space="0" w:color="auto"/>
            <w:right w:val="none" w:sz="0" w:space="0" w:color="auto"/>
          </w:divBdr>
          <w:divsChild>
            <w:div w:id="179903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813650">
      <w:bodyDiv w:val="1"/>
      <w:marLeft w:val="0"/>
      <w:marRight w:val="0"/>
      <w:marTop w:val="0"/>
      <w:marBottom w:val="0"/>
      <w:divBdr>
        <w:top w:val="none" w:sz="0" w:space="0" w:color="auto"/>
        <w:left w:val="none" w:sz="0" w:space="0" w:color="auto"/>
        <w:bottom w:val="none" w:sz="0" w:space="0" w:color="auto"/>
        <w:right w:val="none" w:sz="0" w:space="0" w:color="auto"/>
      </w:divBdr>
      <w:divsChild>
        <w:div w:id="172572156">
          <w:marLeft w:val="480"/>
          <w:marRight w:val="0"/>
          <w:marTop w:val="0"/>
          <w:marBottom w:val="0"/>
          <w:divBdr>
            <w:top w:val="none" w:sz="0" w:space="0" w:color="auto"/>
            <w:left w:val="none" w:sz="0" w:space="0" w:color="auto"/>
            <w:bottom w:val="none" w:sz="0" w:space="0" w:color="auto"/>
            <w:right w:val="none" w:sz="0" w:space="0" w:color="auto"/>
          </w:divBdr>
          <w:divsChild>
            <w:div w:id="301887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889903">
      <w:bodyDiv w:val="1"/>
      <w:marLeft w:val="0"/>
      <w:marRight w:val="0"/>
      <w:marTop w:val="0"/>
      <w:marBottom w:val="0"/>
      <w:divBdr>
        <w:top w:val="none" w:sz="0" w:space="0" w:color="auto"/>
        <w:left w:val="none" w:sz="0" w:space="0" w:color="auto"/>
        <w:bottom w:val="none" w:sz="0" w:space="0" w:color="auto"/>
        <w:right w:val="none" w:sz="0" w:space="0" w:color="auto"/>
      </w:divBdr>
      <w:divsChild>
        <w:div w:id="2248090">
          <w:marLeft w:val="480"/>
          <w:marRight w:val="0"/>
          <w:marTop w:val="0"/>
          <w:marBottom w:val="0"/>
          <w:divBdr>
            <w:top w:val="none" w:sz="0" w:space="0" w:color="auto"/>
            <w:left w:val="none" w:sz="0" w:space="0" w:color="auto"/>
            <w:bottom w:val="none" w:sz="0" w:space="0" w:color="auto"/>
            <w:right w:val="none" w:sz="0" w:space="0" w:color="auto"/>
          </w:divBdr>
          <w:divsChild>
            <w:div w:id="584613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817361">
      <w:bodyDiv w:val="1"/>
      <w:marLeft w:val="0"/>
      <w:marRight w:val="0"/>
      <w:marTop w:val="0"/>
      <w:marBottom w:val="0"/>
      <w:divBdr>
        <w:top w:val="none" w:sz="0" w:space="0" w:color="auto"/>
        <w:left w:val="none" w:sz="0" w:space="0" w:color="auto"/>
        <w:bottom w:val="none" w:sz="0" w:space="0" w:color="auto"/>
        <w:right w:val="none" w:sz="0" w:space="0" w:color="auto"/>
      </w:divBdr>
      <w:divsChild>
        <w:div w:id="1887521598">
          <w:marLeft w:val="480"/>
          <w:marRight w:val="0"/>
          <w:marTop w:val="0"/>
          <w:marBottom w:val="0"/>
          <w:divBdr>
            <w:top w:val="none" w:sz="0" w:space="0" w:color="auto"/>
            <w:left w:val="none" w:sz="0" w:space="0" w:color="auto"/>
            <w:bottom w:val="none" w:sz="0" w:space="0" w:color="auto"/>
            <w:right w:val="none" w:sz="0" w:space="0" w:color="auto"/>
          </w:divBdr>
          <w:divsChild>
            <w:div w:id="80614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969535">
      <w:bodyDiv w:val="1"/>
      <w:marLeft w:val="0"/>
      <w:marRight w:val="0"/>
      <w:marTop w:val="0"/>
      <w:marBottom w:val="0"/>
      <w:divBdr>
        <w:top w:val="none" w:sz="0" w:space="0" w:color="auto"/>
        <w:left w:val="none" w:sz="0" w:space="0" w:color="auto"/>
        <w:bottom w:val="none" w:sz="0" w:space="0" w:color="auto"/>
        <w:right w:val="none" w:sz="0" w:space="0" w:color="auto"/>
      </w:divBdr>
      <w:divsChild>
        <w:div w:id="929197044">
          <w:marLeft w:val="480"/>
          <w:marRight w:val="0"/>
          <w:marTop w:val="0"/>
          <w:marBottom w:val="0"/>
          <w:divBdr>
            <w:top w:val="none" w:sz="0" w:space="0" w:color="auto"/>
            <w:left w:val="none" w:sz="0" w:space="0" w:color="auto"/>
            <w:bottom w:val="none" w:sz="0" w:space="0" w:color="auto"/>
            <w:right w:val="none" w:sz="0" w:space="0" w:color="auto"/>
          </w:divBdr>
          <w:divsChild>
            <w:div w:id="1450737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460185">
      <w:bodyDiv w:val="1"/>
      <w:marLeft w:val="0"/>
      <w:marRight w:val="0"/>
      <w:marTop w:val="0"/>
      <w:marBottom w:val="0"/>
      <w:divBdr>
        <w:top w:val="none" w:sz="0" w:space="0" w:color="auto"/>
        <w:left w:val="none" w:sz="0" w:space="0" w:color="auto"/>
        <w:bottom w:val="none" w:sz="0" w:space="0" w:color="auto"/>
        <w:right w:val="none" w:sz="0" w:space="0" w:color="auto"/>
      </w:divBdr>
      <w:divsChild>
        <w:div w:id="2125999478">
          <w:marLeft w:val="480"/>
          <w:marRight w:val="0"/>
          <w:marTop w:val="0"/>
          <w:marBottom w:val="0"/>
          <w:divBdr>
            <w:top w:val="none" w:sz="0" w:space="0" w:color="auto"/>
            <w:left w:val="none" w:sz="0" w:space="0" w:color="auto"/>
            <w:bottom w:val="none" w:sz="0" w:space="0" w:color="auto"/>
            <w:right w:val="none" w:sz="0" w:space="0" w:color="auto"/>
          </w:divBdr>
          <w:divsChild>
            <w:div w:id="352808280">
              <w:marLeft w:val="0"/>
              <w:marRight w:val="0"/>
              <w:marTop w:val="0"/>
              <w:marBottom w:val="0"/>
              <w:divBdr>
                <w:top w:val="none" w:sz="0" w:space="0" w:color="auto"/>
                <w:left w:val="none" w:sz="0" w:space="0" w:color="auto"/>
                <w:bottom w:val="none" w:sz="0" w:space="0" w:color="auto"/>
                <w:right w:val="none" w:sz="0" w:space="0" w:color="auto"/>
              </w:divBdr>
            </w:div>
            <w:div w:id="2130199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2045002">
      <w:bodyDiv w:val="1"/>
      <w:marLeft w:val="0"/>
      <w:marRight w:val="0"/>
      <w:marTop w:val="0"/>
      <w:marBottom w:val="0"/>
      <w:divBdr>
        <w:top w:val="none" w:sz="0" w:space="0" w:color="auto"/>
        <w:left w:val="none" w:sz="0" w:space="0" w:color="auto"/>
        <w:bottom w:val="none" w:sz="0" w:space="0" w:color="auto"/>
        <w:right w:val="none" w:sz="0" w:space="0" w:color="auto"/>
      </w:divBdr>
      <w:divsChild>
        <w:div w:id="1363898534">
          <w:marLeft w:val="480"/>
          <w:marRight w:val="0"/>
          <w:marTop w:val="0"/>
          <w:marBottom w:val="0"/>
          <w:divBdr>
            <w:top w:val="none" w:sz="0" w:space="0" w:color="auto"/>
            <w:left w:val="none" w:sz="0" w:space="0" w:color="auto"/>
            <w:bottom w:val="none" w:sz="0" w:space="0" w:color="auto"/>
            <w:right w:val="none" w:sz="0" w:space="0" w:color="auto"/>
          </w:divBdr>
          <w:divsChild>
            <w:div w:id="1812601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1948566">
      <w:bodyDiv w:val="1"/>
      <w:marLeft w:val="0"/>
      <w:marRight w:val="0"/>
      <w:marTop w:val="0"/>
      <w:marBottom w:val="0"/>
      <w:divBdr>
        <w:top w:val="none" w:sz="0" w:space="0" w:color="auto"/>
        <w:left w:val="none" w:sz="0" w:space="0" w:color="auto"/>
        <w:bottom w:val="none" w:sz="0" w:space="0" w:color="auto"/>
        <w:right w:val="none" w:sz="0" w:space="0" w:color="auto"/>
      </w:divBdr>
      <w:divsChild>
        <w:div w:id="295187761">
          <w:marLeft w:val="480"/>
          <w:marRight w:val="0"/>
          <w:marTop w:val="0"/>
          <w:marBottom w:val="0"/>
          <w:divBdr>
            <w:top w:val="none" w:sz="0" w:space="0" w:color="auto"/>
            <w:left w:val="none" w:sz="0" w:space="0" w:color="auto"/>
            <w:bottom w:val="none" w:sz="0" w:space="0" w:color="auto"/>
            <w:right w:val="none" w:sz="0" w:space="0" w:color="auto"/>
          </w:divBdr>
          <w:divsChild>
            <w:div w:id="1017579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093917">
      <w:bodyDiv w:val="1"/>
      <w:marLeft w:val="0"/>
      <w:marRight w:val="0"/>
      <w:marTop w:val="0"/>
      <w:marBottom w:val="0"/>
      <w:divBdr>
        <w:top w:val="none" w:sz="0" w:space="0" w:color="auto"/>
        <w:left w:val="none" w:sz="0" w:space="0" w:color="auto"/>
        <w:bottom w:val="none" w:sz="0" w:space="0" w:color="auto"/>
        <w:right w:val="none" w:sz="0" w:space="0" w:color="auto"/>
      </w:divBdr>
      <w:divsChild>
        <w:div w:id="1536500152">
          <w:marLeft w:val="480"/>
          <w:marRight w:val="0"/>
          <w:marTop w:val="0"/>
          <w:marBottom w:val="0"/>
          <w:divBdr>
            <w:top w:val="none" w:sz="0" w:space="0" w:color="auto"/>
            <w:left w:val="none" w:sz="0" w:space="0" w:color="auto"/>
            <w:bottom w:val="none" w:sz="0" w:space="0" w:color="auto"/>
            <w:right w:val="none" w:sz="0" w:space="0" w:color="auto"/>
          </w:divBdr>
          <w:divsChild>
            <w:div w:id="1112242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509013">
      <w:bodyDiv w:val="1"/>
      <w:marLeft w:val="0"/>
      <w:marRight w:val="0"/>
      <w:marTop w:val="0"/>
      <w:marBottom w:val="0"/>
      <w:divBdr>
        <w:top w:val="none" w:sz="0" w:space="0" w:color="auto"/>
        <w:left w:val="none" w:sz="0" w:space="0" w:color="auto"/>
        <w:bottom w:val="none" w:sz="0" w:space="0" w:color="auto"/>
        <w:right w:val="none" w:sz="0" w:space="0" w:color="auto"/>
      </w:divBdr>
      <w:divsChild>
        <w:div w:id="657001527">
          <w:marLeft w:val="480"/>
          <w:marRight w:val="0"/>
          <w:marTop w:val="0"/>
          <w:marBottom w:val="0"/>
          <w:divBdr>
            <w:top w:val="none" w:sz="0" w:space="0" w:color="auto"/>
            <w:left w:val="none" w:sz="0" w:space="0" w:color="auto"/>
            <w:bottom w:val="none" w:sz="0" w:space="0" w:color="auto"/>
            <w:right w:val="none" w:sz="0" w:space="0" w:color="auto"/>
          </w:divBdr>
          <w:divsChild>
            <w:div w:id="3212439">
              <w:marLeft w:val="0"/>
              <w:marRight w:val="0"/>
              <w:marTop w:val="0"/>
              <w:marBottom w:val="0"/>
              <w:divBdr>
                <w:top w:val="none" w:sz="0" w:space="0" w:color="auto"/>
                <w:left w:val="none" w:sz="0" w:space="0" w:color="auto"/>
                <w:bottom w:val="none" w:sz="0" w:space="0" w:color="auto"/>
                <w:right w:val="none" w:sz="0" w:space="0" w:color="auto"/>
              </w:divBdr>
            </w:div>
            <w:div w:id="506362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083595">
      <w:bodyDiv w:val="1"/>
      <w:marLeft w:val="0"/>
      <w:marRight w:val="0"/>
      <w:marTop w:val="0"/>
      <w:marBottom w:val="0"/>
      <w:divBdr>
        <w:top w:val="none" w:sz="0" w:space="0" w:color="auto"/>
        <w:left w:val="none" w:sz="0" w:space="0" w:color="auto"/>
        <w:bottom w:val="none" w:sz="0" w:space="0" w:color="auto"/>
        <w:right w:val="none" w:sz="0" w:space="0" w:color="auto"/>
      </w:divBdr>
      <w:divsChild>
        <w:div w:id="565847434">
          <w:marLeft w:val="480"/>
          <w:marRight w:val="0"/>
          <w:marTop w:val="0"/>
          <w:marBottom w:val="0"/>
          <w:divBdr>
            <w:top w:val="none" w:sz="0" w:space="0" w:color="auto"/>
            <w:left w:val="none" w:sz="0" w:space="0" w:color="auto"/>
            <w:bottom w:val="none" w:sz="0" w:space="0" w:color="auto"/>
            <w:right w:val="none" w:sz="0" w:space="0" w:color="auto"/>
          </w:divBdr>
          <w:divsChild>
            <w:div w:id="10768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758339">
      <w:bodyDiv w:val="1"/>
      <w:marLeft w:val="0"/>
      <w:marRight w:val="0"/>
      <w:marTop w:val="0"/>
      <w:marBottom w:val="0"/>
      <w:divBdr>
        <w:top w:val="none" w:sz="0" w:space="0" w:color="auto"/>
        <w:left w:val="none" w:sz="0" w:space="0" w:color="auto"/>
        <w:bottom w:val="none" w:sz="0" w:space="0" w:color="auto"/>
        <w:right w:val="none" w:sz="0" w:space="0" w:color="auto"/>
      </w:divBdr>
      <w:divsChild>
        <w:div w:id="1111054580">
          <w:marLeft w:val="480"/>
          <w:marRight w:val="0"/>
          <w:marTop w:val="0"/>
          <w:marBottom w:val="0"/>
          <w:divBdr>
            <w:top w:val="none" w:sz="0" w:space="0" w:color="auto"/>
            <w:left w:val="none" w:sz="0" w:space="0" w:color="auto"/>
            <w:bottom w:val="none" w:sz="0" w:space="0" w:color="auto"/>
            <w:right w:val="none" w:sz="0" w:space="0" w:color="auto"/>
          </w:divBdr>
          <w:divsChild>
            <w:div w:id="332145233">
              <w:marLeft w:val="0"/>
              <w:marRight w:val="0"/>
              <w:marTop w:val="0"/>
              <w:marBottom w:val="0"/>
              <w:divBdr>
                <w:top w:val="none" w:sz="0" w:space="0" w:color="auto"/>
                <w:left w:val="none" w:sz="0" w:space="0" w:color="auto"/>
                <w:bottom w:val="none" w:sz="0" w:space="0" w:color="auto"/>
                <w:right w:val="none" w:sz="0" w:space="0" w:color="auto"/>
              </w:divBdr>
            </w:div>
            <w:div w:id="418142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627013">
      <w:bodyDiv w:val="1"/>
      <w:marLeft w:val="0"/>
      <w:marRight w:val="0"/>
      <w:marTop w:val="0"/>
      <w:marBottom w:val="0"/>
      <w:divBdr>
        <w:top w:val="none" w:sz="0" w:space="0" w:color="auto"/>
        <w:left w:val="none" w:sz="0" w:space="0" w:color="auto"/>
        <w:bottom w:val="none" w:sz="0" w:space="0" w:color="auto"/>
        <w:right w:val="none" w:sz="0" w:space="0" w:color="auto"/>
      </w:divBdr>
      <w:divsChild>
        <w:div w:id="1257715944">
          <w:marLeft w:val="480"/>
          <w:marRight w:val="0"/>
          <w:marTop w:val="0"/>
          <w:marBottom w:val="0"/>
          <w:divBdr>
            <w:top w:val="none" w:sz="0" w:space="0" w:color="auto"/>
            <w:left w:val="none" w:sz="0" w:space="0" w:color="auto"/>
            <w:bottom w:val="none" w:sz="0" w:space="0" w:color="auto"/>
            <w:right w:val="none" w:sz="0" w:space="0" w:color="auto"/>
          </w:divBdr>
          <w:divsChild>
            <w:div w:id="289895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762947">
      <w:bodyDiv w:val="1"/>
      <w:marLeft w:val="0"/>
      <w:marRight w:val="0"/>
      <w:marTop w:val="0"/>
      <w:marBottom w:val="0"/>
      <w:divBdr>
        <w:top w:val="none" w:sz="0" w:space="0" w:color="auto"/>
        <w:left w:val="none" w:sz="0" w:space="0" w:color="auto"/>
        <w:bottom w:val="none" w:sz="0" w:space="0" w:color="auto"/>
        <w:right w:val="none" w:sz="0" w:space="0" w:color="auto"/>
      </w:divBdr>
      <w:divsChild>
        <w:div w:id="1675760636">
          <w:marLeft w:val="480"/>
          <w:marRight w:val="0"/>
          <w:marTop w:val="0"/>
          <w:marBottom w:val="0"/>
          <w:divBdr>
            <w:top w:val="none" w:sz="0" w:space="0" w:color="auto"/>
            <w:left w:val="none" w:sz="0" w:space="0" w:color="auto"/>
            <w:bottom w:val="none" w:sz="0" w:space="0" w:color="auto"/>
            <w:right w:val="none" w:sz="0" w:space="0" w:color="auto"/>
          </w:divBdr>
          <w:divsChild>
            <w:div w:id="470951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333744">
      <w:bodyDiv w:val="1"/>
      <w:marLeft w:val="0"/>
      <w:marRight w:val="0"/>
      <w:marTop w:val="0"/>
      <w:marBottom w:val="0"/>
      <w:divBdr>
        <w:top w:val="none" w:sz="0" w:space="0" w:color="auto"/>
        <w:left w:val="none" w:sz="0" w:space="0" w:color="auto"/>
        <w:bottom w:val="none" w:sz="0" w:space="0" w:color="auto"/>
        <w:right w:val="none" w:sz="0" w:space="0" w:color="auto"/>
      </w:divBdr>
      <w:divsChild>
        <w:div w:id="558055793">
          <w:marLeft w:val="480"/>
          <w:marRight w:val="0"/>
          <w:marTop w:val="0"/>
          <w:marBottom w:val="0"/>
          <w:divBdr>
            <w:top w:val="none" w:sz="0" w:space="0" w:color="auto"/>
            <w:left w:val="none" w:sz="0" w:space="0" w:color="auto"/>
            <w:bottom w:val="none" w:sz="0" w:space="0" w:color="auto"/>
            <w:right w:val="none" w:sz="0" w:space="0" w:color="auto"/>
          </w:divBdr>
          <w:divsChild>
            <w:div w:id="1907374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917870">
      <w:bodyDiv w:val="1"/>
      <w:marLeft w:val="0"/>
      <w:marRight w:val="0"/>
      <w:marTop w:val="0"/>
      <w:marBottom w:val="0"/>
      <w:divBdr>
        <w:top w:val="none" w:sz="0" w:space="0" w:color="auto"/>
        <w:left w:val="none" w:sz="0" w:space="0" w:color="auto"/>
        <w:bottom w:val="none" w:sz="0" w:space="0" w:color="auto"/>
        <w:right w:val="none" w:sz="0" w:space="0" w:color="auto"/>
      </w:divBdr>
      <w:divsChild>
        <w:div w:id="1594703054">
          <w:marLeft w:val="480"/>
          <w:marRight w:val="0"/>
          <w:marTop w:val="0"/>
          <w:marBottom w:val="0"/>
          <w:divBdr>
            <w:top w:val="none" w:sz="0" w:space="0" w:color="auto"/>
            <w:left w:val="none" w:sz="0" w:space="0" w:color="auto"/>
            <w:bottom w:val="none" w:sz="0" w:space="0" w:color="auto"/>
            <w:right w:val="none" w:sz="0" w:space="0" w:color="auto"/>
          </w:divBdr>
          <w:divsChild>
            <w:div w:id="1685474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598729">
      <w:bodyDiv w:val="1"/>
      <w:marLeft w:val="0"/>
      <w:marRight w:val="0"/>
      <w:marTop w:val="0"/>
      <w:marBottom w:val="0"/>
      <w:divBdr>
        <w:top w:val="none" w:sz="0" w:space="0" w:color="auto"/>
        <w:left w:val="none" w:sz="0" w:space="0" w:color="auto"/>
        <w:bottom w:val="none" w:sz="0" w:space="0" w:color="auto"/>
        <w:right w:val="none" w:sz="0" w:space="0" w:color="auto"/>
      </w:divBdr>
      <w:divsChild>
        <w:div w:id="534387922">
          <w:marLeft w:val="480"/>
          <w:marRight w:val="0"/>
          <w:marTop w:val="0"/>
          <w:marBottom w:val="0"/>
          <w:divBdr>
            <w:top w:val="none" w:sz="0" w:space="0" w:color="auto"/>
            <w:left w:val="none" w:sz="0" w:space="0" w:color="auto"/>
            <w:bottom w:val="none" w:sz="0" w:space="0" w:color="auto"/>
            <w:right w:val="none" w:sz="0" w:space="0" w:color="auto"/>
          </w:divBdr>
          <w:divsChild>
            <w:div w:id="393896921">
              <w:marLeft w:val="0"/>
              <w:marRight w:val="0"/>
              <w:marTop w:val="0"/>
              <w:marBottom w:val="0"/>
              <w:divBdr>
                <w:top w:val="none" w:sz="0" w:space="0" w:color="auto"/>
                <w:left w:val="none" w:sz="0" w:space="0" w:color="auto"/>
                <w:bottom w:val="none" w:sz="0" w:space="0" w:color="auto"/>
                <w:right w:val="none" w:sz="0" w:space="0" w:color="auto"/>
              </w:divBdr>
            </w:div>
            <w:div w:id="1820031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434485">
      <w:bodyDiv w:val="1"/>
      <w:marLeft w:val="0"/>
      <w:marRight w:val="0"/>
      <w:marTop w:val="0"/>
      <w:marBottom w:val="0"/>
      <w:divBdr>
        <w:top w:val="none" w:sz="0" w:space="0" w:color="auto"/>
        <w:left w:val="none" w:sz="0" w:space="0" w:color="auto"/>
        <w:bottom w:val="none" w:sz="0" w:space="0" w:color="auto"/>
        <w:right w:val="none" w:sz="0" w:space="0" w:color="auto"/>
      </w:divBdr>
      <w:divsChild>
        <w:div w:id="711809399">
          <w:marLeft w:val="480"/>
          <w:marRight w:val="0"/>
          <w:marTop w:val="0"/>
          <w:marBottom w:val="0"/>
          <w:divBdr>
            <w:top w:val="none" w:sz="0" w:space="0" w:color="auto"/>
            <w:left w:val="none" w:sz="0" w:space="0" w:color="auto"/>
            <w:bottom w:val="none" w:sz="0" w:space="0" w:color="auto"/>
            <w:right w:val="none" w:sz="0" w:space="0" w:color="auto"/>
          </w:divBdr>
          <w:divsChild>
            <w:div w:id="2050104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100739">
      <w:bodyDiv w:val="1"/>
      <w:marLeft w:val="0"/>
      <w:marRight w:val="0"/>
      <w:marTop w:val="0"/>
      <w:marBottom w:val="0"/>
      <w:divBdr>
        <w:top w:val="none" w:sz="0" w:space="0" w:color="auto"/>
        <w:left w:val="none" w:sz="0" w:space="0" w:color="auto"/>
        <w:bottom w:val="none" w:sz="0" w:space="0" w:color="auto"/>
        <w:right w:val="none" w:sz="0" w:space="0" w:color="auto"/>
      </w:divBdr>
      <w:divsChild>
        <w:div w:id="1829319835">
          <w:marLeft w:val="480"/>
          <w:marRight w:val="0"/>
          <w:marTop w:val="0"/>
          <w:marBottom w:val="0"/>
          <w:divBdr>
            <w:top w:val="none" w:sz="0" w:space="0" w:color="auto"/>
            <w:left w:val="none" w:sz="0" w:space="0" w:color="auto"/>
            <w:bottom w:val="none" w:sz="0" w:space="0" w:color="auto"/>
            <w:right w:val="none" w:sz="0" w:space="0" w:color="auto"/>
          </w:divBdr>
          <w:divsChild>
            <w:div w:id="1402559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794543">
      <w:bodyDiv w:val="1"/>
      <w:marLeft w:val="0"/>
      <w:marRight w:val="0"/>
      <w:marTop w:val="0"/>
      <w:marBottom w:val="0"/>
      <w:divBdr>
        <w:top w:val="none" w:sz="0" w:space="0" w:color="auto"/>
        <w:left w:val="none" w:sz="0" w:space="0" w:color="auto"/>
        <w:bottom w:val="none" w:sz="0" w:space="0" w:color="auto"/>
        <w:right w:val="none" w:sz="0" w:space="0" w:color="auto"/>
      </w:divBdr>
      <w:divsChild>
        <w:div w:id="461071629">
          <w:marLeft w:val="480"/>
          <w:marRight w:val="0"/>
          <w:marTop w:val="0"/>
          <w:marBottom w:val="0"/>
          <w:divBdr>
            <w:top w:val="none" w:sz="0" w:space="0" w:color="auto"/>
            <w:left w:val="none" w:sz="0" w:space="0" w:color="auto"/>
            <w:bottom w:val="none" w:sz="0" w:space="0" w:color="auto"/>
            <w:right w:val="none" w:sz="0" w:space="0" w:color="auto"/>
          </w:divBdr>
          <w:divsChild>
            <w:div w:id="437065176">
              <w:marLeft w:val="0"/>
              <w:marRight w:val="0"/>
              <w:marTop w:val="0"/>
              <w:marBottom w:val="0"/>
              <w:divBdr>
                <w:top w:val="none" w:sz="0" w:space="0" w:color="auto"/>
                <w:left w:val="none" w:sz="0" w:space="0" w:color="auto"/>
                <w:bottom w:val="none" w:sz="0" w:space="0" w:color="auto"/>
                <w:right w:val="none" w:sz="0" w:space="0" w:color="auto"/>
              </w:divBdr>
            </w:div>
            <w:div w:id="1140417270">
              <w:marLeft w:val="0"/>
              <w:marRight w:val="0"/>
              <w:marTop w:val="0"/>
              <w:marBottom w:val="0"/>
              <w:divBdr>
                <w:top w:val="none" w:sz="0" w:space="0" w:color="auto"/>
                <w:left w:val="none" w:sz="0" w:space="0" w:color="auto"/>
                <w:bottom w:val="none" w:sz="0" w:space="0" w:color="auto"/>
                <w:right w:val="none" w:sz="0" w:space="0" w:color="auto"/>
              </w:divBdr>
            </w:div>
            <w:div w:id="1546019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852368">
      <w:bodyDiv w:val="1"/>
      <w:marLeft w:val="0"/>
      <w:marRight w:val="0"/>
      <w:marTop w:val="0"/>
      <w:marBottom w:val="0"/>
      <w:divBdr>
        <w:top w:val="none" w:sz="0" w:space="0" w:color="auto"/>
        <w:left w:val="none" w:sz="0" w:space="0" w:color="auto"/>
        <w:bottom w:val="none" w:sz="0" w:space="0" w:color="auto"/>
        <w:right w:val="none" w:sz="0" w:space="0" w:color="auto"/>
      </w:divBdr>
      <w:divsChild>
        <w:div w:id="1273706368">
          <w:marLeft w:val="480"/>
          <w:marRight w:val="0"/>
          <w:marTop w:val="0"/>
          <w:marBottom w:val="0"/>
          <w:divBdr>
            <w:top w:val="none" w:sz="0" w:space="0" w:color="auto"/>
            <w:left w:val="none" w:sz="0" w:space="0" w:color="auto"/>
            <w:bottom w:val="none" w:sz="0" w:space="0" w:color="auto"/>
            <w:right w:val="none" w:sz="0" w:space="0" w:color="auto"/>
          </w:divBdr>
          <w:divsChild>
            <w:div w:id="303005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649838">
      <w:bodyDiv w:val="1"/>
      <w:marLeft w:val="0"/>
      <w:marRight w:val="0"/>
      <w:marTop w:val="0"/>
      <w:marBottom w:val="0"/>
      <w:divBdr>
        <w:top w:val="none" w:sz="0" w:space="0" w:color="auto"/>
        <w:left w:val="none" w:sz="0" w:space="0" w:color="auto"/>
        <w:bottom w:val="none" w:sz="0" w:space="0" w:color="auto"/>
        <w:right w:val="none" w:sz="0" w:space="0" w:color="auto"/>
      </w:divBdr>
      <w:divsChild>
        <w:div w:id="290750432">
          <w:marLeft w:val="480"/>
          <w:marRight w:val="0"/>
          <w:marTop w:val="0"/>
          <w:marBottom w:val="0"/>
          <w:divBdr>
            <w:top w:val="none" w:sz="0" w:space="0" w:color="auto"/>
            <w:left w:val="none" w:sz="0" w:space="0" w:color="auto"/>
            <w:bottom w:val="none" w:sz="0" w:space="0" w:color="auto"/>
            <w:right w:val="none" w:sz="0" w:space="0" w:color="auto"/>
          </w:divBdr>
          <w:divsChild>
            <w:div w:id="562720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3812894">
      <w:bodyDiv w:val="1"/>
      <w:marLeft w:val="0"/>
      <w:marRight w:val="0"/>
      <w:marTop w:val="0"/>
      <w:marBottom w:val="0"/>
      <w:divBdr>
        <w:top w:val="none" w:sz="0" w:space="0" w:color="auto"/>
        <w:left w:val="none" w:sz="0" w:space="0" w:color="auto"/>
        <w:bottom w:val="none" w:sz="0" w:space="0" w:color="auto"/>
        <w:right w:val="none" w:sz="0" w:space="0" w:color="auto"/>
      </w:divBdr>
    </w:div>
    <w:div w:id="1608922438">
      <w:bodyDiv w:val="1"/>
      <w:marLeft w:val="0"/>
      <w:marRight w:val="0"/>
      <w:marTop w:val="0"/>
      <w:marBottom w:val="0"/>
      <w:divBdr>
        <w:top w:val="none" w:sz="0" w:space="0" w:color="auto"/>
        <w:left w:val="none" w:sz="0" w:space="0" w:color="auto"/>
        <w:bottom w:val="none" w:sz="0" w:space="0" w:color="auto"/>
        <w:right w:val="none" w:sz="0" w:space="0" w:color="auto"/>
      </w:divBdr>
    </w:div>
    <w:div w:id="1765104711">
      <w:bodyDiv w:val="1"/>
      <w:marLeft w:val="0"/>
      <w:marRight w:val="0"/>
      <w:marTop w:val="0"/>
      <w:marBottom w:val="0"/>
      <w:divBdr>
        <w:top w:val="none" w:sz="0" w:space="0" w:color="auto"/>
        <w:left w:val="none" w:sz="0" w:space="0" w:color="auto"/>
        <w:bottom w:val="none" w:sz="0" w:space="0" w:color="auto"/>
        <w:right w:val="none" w:sz="0" w:space="0" w:color="auto"/>
      </w:divBdr>
      <w:divsChild>
        <w:div w:id="676616388">
          <w:marLeft w:val="480"/>
          <w:marRight w:val="0"/>
          <w:marTop w:val="0"/>
          <w:marBottom w:val="0"/>
          <w:divBdr>
            <w:top w:val="none" w:sz="0" w:space="0" w:color="auto"/>
            <w:left w:val="none" w:sz="0" w:space="0" w:color="auto"/>
            <w:bottom w:val="none" w:sz="0" w:space="0" w:color="auto"/>
            <w:right w:val="none" w:sz="0" w:space="0" w:color="auto"/>
          </w:divBdr>
          <w:divsChild>
            <w:div w:id="1622030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726677">
      <w:bodyDiv w:val="1"/>
      <w:marLeft w:val="0"/>
      <w:marRight w:val="0"/>
      <w:marTop w:val="0"/>
      <w:marBottom w:val="0"/>
      <w:divBdr>
        <w:top w:val="none" w:sz="0" w:space="0" w:color="auto"/>
        <w:left w:val="none" w:sz="0" w:space="0" w:color="auto"/>
        <w:bottom w:val="none" w:sz="0" w:space="0" w:color="auto"/>
        <w:right w:val="none" w:sz="0" w:space="0" w:color="auto"/>
      </w:divBdr>
      <w:divsChild>
        <w:div w:id="814952991">
          <w:marLeft w:val="480"/>
          <w:marRight w:val="0"/>
          <w:marTop w:val="0"/>
          <w:marBottom w:val="0"/>
          <w:divBdr>
            <w:top w:val="none" w:sz="0" w:space="0" w:color="auto"/>
            <w:left w:val="none" w:sz="0" w:space="0" w:color="auto"/>
            <w:bottom w:val="none" w:sz="0" w:space="0" w:color="auto"/>
            <w:right w:val="none" w:sz="0" w:space="0" w:color="auto"/>
          </w:divBdr>
          <w:divsChild>
            <w:div w:id="1504079623">
              <w:marLeft w:val="0"/>
              <w:marRight w:val="0"/>
              <w:marTop w:val="0"/>
              <w:marBottom w:val="0"/>
              <w:divBdr>
                <w:top w:val="none" w:sz="0" w:space="0" w:color="auto"/>
                <w:left w:val="none" w:sz="0" w:space="0" w:color="auto"/>
                <w:bottom w:val="none" w:sz="0" w:space="0" w:color="auto"/>
                <w:right w:val="none" w:sz="0" w:space="0" w:color="auto"/>
              </w:divBdr>
            </w:div>
            <w:div w:id="2051953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418311">
      <w:bodyDiv w:val="1"/>
      <w:marLeft w:val="0"/>
      <w:marRight w:val="0"/>
      <w:marTop w:val="0"/>
      <w:marBottom w:val="0"/>
      <w:divBdr>
        <w:top w:val="none" w:sz="0" w:space="0" w:color="auto"/>
        <w:left w:val="none" w:sz="0" w:space="0" w:color="auto"/>
        <w:bottom w:val="none" w:sz="0" w:space="0" w:color="auto"/>
        <w:right w:val="none" w:sz="0" w:space="0" w:color="auto"/>
      </w:divBdr>
      <w:divsChild>
        <w:div w:id="981882041">
          <w:marLeft w:val="480"/>
          <w:marRight w:val="0"/>
          <w:marTop w:val="0"/>
          <w:marBottom w:val="0"/>
          <w:divBdr>
            <w:top w:val="none" w:sz="0" w:space="0" w:color="auto"/>
            <w:left w:val="none" w:sz="0" w:space="0" w:color="auto"/>
            <w:bottom w:val="none" w:sz="0" w:space="0" w:color="auto"/>
            <w:right w:val="none" w:sz="0" w:space="0" w:color="auto"/>
          </w:divBdr>
          <w:divsChild>
            <w:div w:id="657925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004083">
      <w:bodyDiv w:val="1"/>
      <w:marLeft w:val="0"/>
      <w:marRight w:val="0"/>
      <w:marTop w:val="0"/>
      <w:marBottom w:val="0"/>
      <w:divBdr>
        <w:top w:val="none" w:sz="0" w:space="0" w:color="auto"/>
        <w:left w:val="none" w:sz="0" w:space="0" w:color="auto"/>
        <w:bottom w:val="none" w:sz="0" w:space="0" w:color="auto"/>
        <w:right w:val="none" w:sz="0" w:space="0" w:color="auto"/>
      </w:divBdr>
      <w:divsChild>
        <w:div w:id="160438056">
          <w:marLeft w:val="480"/>
          <w:marRight w:val="0"/>
          <w:marTop w:val="0"/>
          <w:marBottom w:val="0"/>
          <w:divBdr>
            <w:top w:val="none" w:sz="0" w:space="0" w:color="auto"/>
            <w:left w:val="none" w:sz="0" w:space="0" w:color="auto"/>
            <w:bottom w:val="none" w:sz="0" w:space="0" w:color="auto"/>
            <w:right w:val="none" w:sz="0" w:space="0" w:color="auto"/>
          </w:divBdr>
          <w:divsChild>
            <w:div w:id="1145774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6180666">
      <w:bodyDiv w:val="1"/>
      <w:marLeft w:val="0"/>
      <w:marRight w:val="0"/>
      <w:marTop w:val="0"/>
      <w:marBottom w:val="0"/>
      <w:divBdr>
        <w:top w:val="none" w:sz="0" w:space="0" w:color="auto"/>
        <w:left w:val="none" w:sz="0" w:space="0" w:color="auto"/>
        <w:bottom w:val="none" w:sz="0" w:space="0" w:color="auto"/>
        <w:right w:val="none" w:sz="0" w:space="0" w:color="auto"/>
      </w:divBdr>
      <w:divsChild>
        <w:div w:id="1472282871">
          <w:marLeft w:val="480"/>
          <w:marRight w:val="0"/>
          <w:marTop w:val="0"/>
          <w:marBottom w:val="0"/>
          <w:divBdr>
            <w:top w:val="none" w:sz="0" w:space="0" w:color="auto"/>
            <w:left w:val="none" w:sz="0" w:space="0" w:color="auto"/>
            <w:bottom w:val="none" w:sz="0" w:space="0" w:color="auto"/>
            <w:right w:val="none" w:sz="0" w:space="0" w:color="auto"/>
          </w:divBdr>
          <w:divsChild>
            <w:div w:id="759453256">
              <w:marLeft w:val="0"/>
              <w:marRight w:val="0"/>
              <w:marTop w:val="0"/>
              <w:marBottom w:val="0"/>
              <w:divBdr>
                <w:top w:val="none" w:sz="0" w:space="0" w:color="auto"/>
                <w:left w:val="none" w:sz="0" w:space="0" w:color="auto"/>
                <w:bottom w:val="none" w:sz="0" w:space="0" w:color="auto"/>
                <w:right w:val="none" w:sz="0" w:space="0" w:color="auto"/>
              </w:divBdr>
            </w:div>
            <w:div w:id="1002780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562968">
      <w:bodyDiv w:val="1"/>
      <w:marLeft w:val="0"/>
      <w:marRight w:val="0"/>
      <w:marTop w:val="0"/>
      <w:marBottom w:val="0"/>
      <w:divBdr>
        <w:top w:val="none" w:sz="0" w:space="0" w:color="auto"/>
        <w:left w:val="none" w:sz="0" w:space="0" w:color="auto"/>
        <w:bottom w:val="none" w:sz="0" w:space="0" w:color="auto"/>
        <w:right w:val="none" w:sz="0" w:space="0" w:color="auto"/>
      </w:divBdr>
      <w:divsChild>
        <w:div w:id="1720133521">
          <w:marLeft w:val="480"/>
          <w:marRight w:val="0"/>
          <w:marTop w:val="0"/>
          <w:marBottom w:val="0"/>
          <w:divBdr>
            <w:top w:val="none" w:sz="0" w:space="0" w:color="auto"/>
            <w:left w:val="none" w:sz="0" w:space="0" w:color="auto"/>
            <w:bottom w:val="none" w:sz="0" w:space="0" w:color="auto"/>
            <w:right w:val="none" w:sz="0" w:space="0" w:color="auto"/>
          </w:divBdr>
          <w:divsChild>
            <w:div w:id="1140342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535302">
      <w:bodyDiv w:val="1"/>
      <w:marLeft w:val="0"/>
      <w:marRight w:val="0"/>
      <w:marTop w:val="0"/>
      <w:marBottom w:val="0"/>
      <w:divBdr>
        <w:top w:val="none" w:sz="0" w:space="0" w:color="auto"/>
        <w:left w:val="none" w:sz="0" w:space="0" w:color="auto"/>
        <w:bottom w:val="none" w:sz="0" w:space="0" w:color="auto"/>
        <w:right w:val="none" w:sz="0" w:space="0" w:color="auto"/>
      </w:divBdr>
      <w:divsChild>
        <w:div w:id="1050232580">
          <w:marLeft w:val="480"/>
          <w:marRight w:val="0"/>
          <w:marTop w:val="0"/>
          <w:marBottom w:val="0"/>
          <w:divBdr>
            <w:top w:val="none" w:sz="0" w:space="0" w:color="auto"/>
            <w:left w:val="none" w:sz="0" w:space="0" w:color="auto"/>
            <w:bottom w:val="none" w:sz="0" w:space="0" w:color="auto"/>
            <w:right w:val="none" w:sz="0" w:space="0" w:color="auto"/>
          </w:divBdr>
          <w:divsChild>
            <w:div w:id="250969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697679">
      <w:bodyDiv w:val="1"/>
      <w:marLeft w:val="0"/>
      <w:marRight w:val="0"/>
      <w:marTop w:val="0"/>
      <w:marBottom w:val="0"/>
      <w:divBdr>
        <w:top w:val="none" w:sz="0" w:space="0" w:color="auto"/>
        <w:left w:val="none" w:sz="0" w:space="0" w:color="auto"/>
        <w:bottom w:val="none" w:sz="0" w:space="0" w:color="auto"/>
        <w:right w:val="none" w:sz="0" w:space="0" w:color="auto"/>
      </w:divBdr>
      <w:divsChild>
        <w:div w:id="1534877032">
          <w:marLeft w:val="480"/>
          <w:marRight w:val="0"/>
          <w:marTop w:val="0"/>
          <w:marBottom w:val="0"/>
          <w:divBdr>
            <w:top w:val="none" w:sz="0" w:space="0" w:color="auto"/>
            <w:left w:val="none" w:sz="0" w:space="0" w:color="auto"/>
            <w:bottom w:val="none" w:sz="0" w:space="0" w:color="auto"/>
            <w:right w:val="none" w:sz="0" w:space="0" w:color="auto"/>
          </w:divBdr>
          <w:divsChild>
            <w:div w:id="1568759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513654">
      <w:bodyDiv w:val="1"/>
      <w:marLeft w:val="0"/>
      <w:marRight w:val="0"/>
      <w:marTop w:val="0"/>
      <w:marBottom w:val="0"/>
      <w:divBdr>
        <w:top w:val="none" w:sz="0" w:space="0" w:color="auto"/>
        <w:left w:val="none" w:sz="0" w:space="0" w:color="auto"/>
        <w:bottom w:val="none" w:sz="0" w:space="0" w:color="auto"/>
        <w:right w:val="none" w:sz="0" w:space="0" w:color="auto"/>
      </w:divBdr>
      <w:divsChild>
        <w:div w:id="880020631">
          <w:marLeft w:val="480"/>
          <w:marRight w:val="0"/>
          <w:marTop w:val="0"/>
          <w:marBottom w:val="0"/>
          <w:divBdr>
            <w:top w:val="none" w:sz="0" w:space="0" w:color="auto"/>
            <w:left w:val="none" w:sz="0" w:space="0" w:color="auto"/>
            <w:bottom w:val="none" w:sz="0" w:space="0" w:color="auto"/>
            <w:right w:val="none" w:sz="0" w:space="0" w:color="auto"/>
          </w:divBdr>
          <w:divsChild>
            <w:div w:id="135685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981739">
      <w:bodyDiv w:val="1"/>
      <w:marLeft w:val="0"/>
      <w:marRight w:val="0"/>
      <w:marTop w:val="0"/>
      <w:marBottom w:val="0"/>
      <w:divBdr>
        <w:top w:val="none" w:sz="0" w:space="0" w:color="auto"/>
        <w:left w:val="none" w:sz="0" w:space="0" w:color="auto"/>
        <w:bottom w:val="none" w:sz="0" w:space="0" w:color="auto"/>
        <w:right w:val="none" w:sz="0" w:space="0" w:color="auto"/>
      </w:divBdr>
      <w:divsChild>
        <w:div w:id="1635599014">
          <w:marLeft w:val="480"/>
          <w:marRight w:val="0"/>
          <w:marTop w:val="0"/>
          <w:marBottom w:val="0"/>
          <w:divBdr>
            <w:top w:val="none" w:sz="0" w:space="0" w:color="auto"/>
            <w:left w:val="none" w:sz="0" w:space="0" w:color="auto"/>
            <w:bottom w:val="none" w:sz="0" w:space="0" w:color="auto"/>
            <w:right w:val="none" w:sz="0" w:space="0" w:color="auto"/>
          </w:divBdr>
          <w:divsChild>
            <w:div w:id="819031567">
              <w:marLeft w:val="0"/>
              <w:marRight w:val="0"/>
              <w:marTop w:val="0"/>
              <w:marBottom w:val="0"/>
              <w:divBdr>
                <w:top w:val="none" w:sz="0" w:space="0" w:color="auto"/>
                <w:left w:val="none" w:sz="0" w:space="0" w:color="auto"/>
                <w:bottom w:val="none" w:sz="0" w:space="0" w:color="auto"/>
                <w:right w:val="none" w:sz="0" w:space="0" w:color="auto"/>
              </w:divBdr>
            </w:div>
            <w:div w:id="889993668">
              <w:marLeft w:val="0"/>
              <w:marRight w:val="0"/>
              <w:marTop w:val="0"/>
              <w:marBottom w:val="0"/>
              <w:divBdr>
                <w:top w:val="none" w:sz="0" w:space="0" w:color="auto"/>
                <w:left w:val="none" w:sz="0" w:space="0" w:color="auto"/>
                <w:bottom w:val="none" w:sz="0" w:space="0" w:color="auto"/>
                <w:right w:val="none" w:sz="0" w:space="0" w:color="auto"/>
              </w:divBdr>
            </w:div>
            <w:div w:id="1718118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028507">
      <w:bodyDiv w:val="1"/>
      <w:marLeft w:val="0"/>
      <w:marRight w:val="0"/>
      <w:marTop w:val="0"/>
      <w:marBottom w:val="0"/>
      <w:divBdr>
        <w:top w:val="none" w:sz="0" w:space="0" w:color="auto"/>
        <w:left w:val="none" w:sz="0" w:space="0" w:color="auto"/>
        <w:bottom w:val="none" w:sz="0" w:space="0" w:color="auto"/>
        <w:right w:val="none" w:sz="0" w:space="0" w:color="auto"/>
      </w:divBdr>
      <w:divsChild>
        <w:div w:id="1943419624">
          <w:marLeft w:val="480"/>
          <w:marRight w:val="0"/>
          <w:marTop w:val="0"/>
          <w:marBottom w:val="0"/>
          <w:divBdr>
            <w:top w:val="none" w:sz="0" w:space="0" w:color="auto"/>
            <w:left w:val="none" w:sz="0" w:space="0" w:color="auto"/>
            <w:bottom w:val="none" w:sz="0" w:space="0" w:color="auto"/>
            <w:right w:val="none" w:sz="0" w:space="0" w:color="auto"/>
          </w:divBdr>
          <w:divsChild>
            <w:div w:id="1968660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808964">
      <w:bodyDiv w:val="1"/>
      <w:marLeft w:val="0"/>
      <w:marRight w:val="0"/>
      <w:marTop w:val="0"/>
      <w:marBottom w:val="0"/>
      <w:divBdr>
        <w:top w:val="none" w:sz="0" w:space="0" w:color="auto"/>
        <w:left w:val="none" w:sz="0" w:space="0" w:color="auto"/>
        <w:bottom w:val="none" w:sz="0" w:space="0" w:color="auto"/>
        <w:right w:val="none" w:sz="0" w:space="0" w:color="auto"/>
      </w:divBdr>
      <w:divsChild>
        <w:div w:id="1323460799">
          <w:marLeft w:val="480"/>
          <w:marRight w:val="0"/>
          <w:marTop w:val="0"/>
          <w:marBottom w:val="0"/>
          <w:divBdr>
            <w:top w:val="none" w:sz="0" w:space="0" w:color="auto"/>
            <w:left w:val="none" w:sz="0" w:space="0" w:color="auto"/>
            <w:bottom w:val="none" w:sz="0" w:space="0" w:color="auto"/>
            <w:right w:val="none" w:sz="0" w:space="0" w:color="auto"/>
          </w:divBdr>
          <w:divsChild>
            <w:div w:id="357126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hyperlink" Target="https://www.inaturalist.org/" TargetMode="External"/><Relationship Id="rId13" Type="http://schemas.openxmlformats.org/officeDocument/2006/relationships/hyperlink" Target="https://doi.org/10.1126/sciadv.1500052" TargetMode="External"/><Relationship Id="rId18" Type="http://schemas.openxmlformats.org/officeDocument/2006/relationships/hyperlink" Target="https://www.census.gov/quickfacts/fact/table/westchestercountynewyork/PST045218" TargetMode="External"/><Relationship Id="rId26" Type="http://schemas.microsoft.com/office/2011/relationships/people" Target="people.xml"/><Relationship Id="rId3" Type="http://schemas.openxmlformats.org/officeDocument/2006/relationships/styles" Target="styles.xml"/><Relationship Id="rId21" Type="http://schemas.openxmlformats.org/officeDocument/2006/relationships/image" Target="media/image3.tiff"/><Relationship Id="rId7" Type="http://schemas.openxmlformats.org/officeDocument/2006/relationships/endnotes" Target="endnotes.xml"/><Relationship Id="rId12" Type="http://schemas.openxmlformats.org/officeDocument/2006/relationships/hyperlink" Target="https://doi.org/10.1111/ele.12189" TargetMode="External"/><Relationship Id="rId17" Type="http://schemas.openxmlformats.org/officeDocument/2006/relationships/hyperlink" Target="https://doi.org/10.1017/S0376892913000581" TargetMode="External"/><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s://doi.org/10.1111/j.1523-1739.2003.00233.x" TargetMode="External"/><Relationship Id="rId20" Type="http://schemas.openxmlformats.org/officeDocument/2006/relationships/image" Target="media/image2.tif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doi.org/10.17161/bi.v8i2.4124" TargetMode="External"/><Relationship Id="rId24"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hyperlink" Target="https://doi.org/10.1098/rspb.2002.2247" TargetMode="External"/><Relationship Id="rId23" Type="http://schemas.openxmlformats.org/officeDocument/2006/relationships/header" Target="header1.xml"/><Relationship Id="rId10" Type="http://schemas.openxmlformats.org/officeDocument/2006/relationships/hyperlink" Target="https://doi.org/10.1111/ddi.12891" TargetMode="External"/><Relationship Id="rId19" Type="http://schemas.openxmlformats.org/officeDocument/2006/relationships/image" Target="media/image1.JPG"/><Relationship Id="rId4" Type="http://schemas.openxmlformats.org/officeDocument/2006/relationships/settings" Target="settings.xml"/><Relationship Id="rId9" Type="http://schemas.openxmlformats.org/officeDocument/2006/relationships/hyperlink" Target="https://www.dec.ny.gov/lands/112137.html" TargetMode="External"/><Relationship Id="rId14" Type="http://schemas.openxmlformats.org/officeDocument/2006/relationships/hyperlink" Target="https://doi.org/10.1073/pnas.2018093118" TargetMode="External"/><Relationship Id="rId22" Type="http://schemas.openxmlformats.org/officeDocument/2006/relationships/image" Target="media/image4.tiff"/><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5B0A915-400A-42D4-B15B-3861100FF0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28241</TotalTime>
  <Pages>24</Pages>
  <Words>7057</Words>
  <Characters>40227</Characters>
  <Application>Microsoft Office Word</Application>
  <DocSecurity>0</DocSecurity>
  <Lines>335</Lines>
  <Paragraphs>94</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47190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Tierney</dc:creator>
  <cp:keywords/>
  <dc:description/>
  <cp:lastModifiedBy>Aiello-Lammens, Matthew E.</cp:lastModifiedBy>
  <cp:revision>74</cp:revision>
  <cp:lastPrinted>2020-09-01T00:21:00Z</cp:lastPrinted>
  <dcterms:created xsi:type="dcterms:W3CDTF">2021-01-19T21:20:00Z</dcterms:created>
  <dcterms:modified xsi:type="dcterms:W3CDTF">2021-03-01T16:55:00Z</dcterms:modified>
</cp:coreProperties>
</file>